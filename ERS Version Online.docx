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4F81BD" w:themeColor="accent1"/>
        </w:rPr>
        <w:id w:val="-953016137"/>
        <w:docPartObj>
          <w:docPartGallery w:val="Cover Pages"/>
          <w:docPartUnique/>
        </w:docPartObj>
      </w:sdtPr>
      <w:sdtEndPr>
        <w:rPr>
          <w:b/>
          <w:bCs/>
          <w:color w:val="auto"/>
          <w:sz w:val="2"/>
        </w:rPr>
      </w:sdtEndPr>
      <w:sdtContent>
        <w:p w14:paraId="2F19EA22" w14:textId="1DC9D913" w:rsidR="00351DB9" w:rsidRDefault="00351DB9">
          <w:pPr>
            <w:pStyle w:val="Sinespaciado"/>
            <w:spacing w:before="1540" w:after="240"/>
            <w:jc w:val="center"/>
            <w:rPr>
              <w:color w:val="4F81BD" w:themeColor="accent1"/>
            </w:rPr>
          </w:pPr>
          <w:r>
            <w:rPr>
              <w:noProof/>
              <w:color w:val="4F81BD" w:themeColor="accent1"/>
            </w:rPr>
            <w:drawing>
              <wp:inline distT="0" distB="0" distL="0" distR="0" wp14:anchorId="5DF0B78B" wp14:editId="76BE2CDB">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ítulo"/>
            <w:tag w:val=""/>
            <w:id w:val="1735040861"/>
            <w:placeholder>
              <w:docPart w:val="E673E5477E104D6A9D1B22A3D657482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037F3D2" w14:textId="7450EC9D" w:rsidR="00351DB9" w:rsidRDefault="00351DB9">
              <w:pPr>
                <w:pStyle w:val="Sinespaciado"/>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Especificación de Requerimientos de Software</w:t>
              </w:r>
            </w:p>
          </w:sdtContent>
        </w:sdt>
        <w:sdt>
          <w:sdtPr>
            <w:rPr>
              <w:color w:val="4F81BD" w:themeColor="accent1"/>
              <w:sz w:val="28"/>
              <w:szCs w:val="28"/>
            </w:rPr>
            <w:alias w:val="Subtítulo"/>
            <w:tag w:val=""/>
            <w:id w:val="328029620"/>
            <w:placeholder>
              <w:docPart w:val="5D168396E0AD4411A749722FB159D569"/>
            </w:placeholder>
            <w:dataBinding w:prefixMappings="xmlns:ns0='http://purl.org/dc/elements/1.1/' xmlns:ns1='http://schemas.openxmlformats.org/package/2006/metadata/core-properties' " w:xpath="/ns1:coreProperties[1]/ns0:subject[1]" w:storeItemID="{6C3C8BC8-F283-45AE-878A-BAB7291924A1}"/>
            <w:text/>
          </w:sdtPr>
          <w:sdtContent>
            <w:p w14:paraId="4D916E1E" w14:textId="5EA00460" w:rsidR="00351DB9" w:rsidRDefault="00351DB9">
              <w:pPr>
                <w:pStyle w:val="Sinespaciado"/>
                <w:jc w:val="center"/>
                <w:rPr>
                  <w:color w:val="4F81BD" w:themeColor="accent1"/>
                  <w:sz w:val="28"/>
                  <w:szCs w:val="28"/>
                </w:rPr>
              </w:pPr>
              <w:r>
                <w:rPr>
                  <w:color w:val="4F81BD" w:themeColor="accent1"/>
                  <w:sz w:val="28"/>
                  <w:szCs w:val="28"/>
                </w:rPr>
                <w:t>Versión 1</w:t>
              </w:r>
            </w:p>
          </w:sdtContent>
        </w:sdt>
        <w:p w14:paraId="5F3A62E4" w14:textId="77777777" w:rsidR="00351DB9" w:rsidRDefault="00351DB9">
          <w:pPr>
            <w:pStyle w:val="Sinespaciado"/>
            <w:spacing w:before="480"/>
            <w:jc w:val="center"/>
            <w:rPr>
              <w:color w:val="4F81BD" w:themeColor="accent1"/>
            </w:rPr>
          </w:pPr>
          <w:r>
            <w:rPr>
              <w:noProof/>
              <w:color w:val="4F81BD" w:themeColor="accent1"/>
            </w:rPr>
            <mc:AlternateContent>
              <mc:Choice Requires="wps">
                <w:drawing>
                  <wp:anchor distT="0" distB="0" distL="114300" distR="114300" simplePos="0" relativeHeight="251665920" behindDoc="0" locked="0" layoutInCell="1" allowOverlap="1" wp14:anchorId="78CBB3D5" wp14:editId="39BEF05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5-11-23T00:00:00Z">
                                    <w:dateFormat w:val="d 'de' MMMM 'de' yyyy"/>
                                    <w:lid w:val="es-ES"/>
                                    <w:storeMappedDataAs w:val="dateTime"/>
                                    <w:calendar w:val="gregorian"/>
                                  </w:date>
                                </w:sdtPr>
                                <w:sdtContent>
                                  <w:p w14:paraId="20E964C0" w14:textId="4298341E" w:rsidR="00351DB9" w:rsidRDefault="000808C3">
                                    <w:pPr>
                                      <w:pStyle w:val="Sinespaciado"/>
                                      <w:spacing w:after="40"/>
                                      <w:jc w:val="center"/>
                                      <w:rPr>
                                        <w:caps/>
                                        <w:color w:val="4F81BD" w:themeColor="accent1"/>
                                        <w:sz w:val="28"/>
                                        <w:szCs w:val="28"/>
                                      </w:rPr>
                                    </w:pPr>
                                    <w:r>
                                      <w:rPr>
                                        <w:caps/>
                                        <w:color w:val="4F81BD" w:themeColor="accent1"/>
                                        <w:sz w:val="28"/>
                                        <w:szCs w:val="28"/>
                                        <w:lang w:val="es-ES"/>
                                      </w:rPr>
                                      <w:t>23 de noviembre de 2015</w:t>
                                    </w:r>
                                  </w:p>
                                </w:sdtContent>
                              </w:sdt>
                              <w:p w14:paraId="34CACF79" w14:textId="387E7D1F" w:rsidR="00351DB9" w:rsidRDefault="00351DB9">
                                <w:pPr>
                                  <w:pStyle w:val="Sinespaciado"/>
                                  <w:jc w:val="center"/>
                                  <w:rPr>
                                    <w:color w:val="4F81BD" w:themeColor="accent1"/>
                                  </w:rPr>
                                </w:pPr>
                                <w:sdt>
                                  <w:sdtPr>
                                    <w:rPr>
                                      <w:caps/>
                                      <w:color w:val="4F81BD"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0808C3">
                                      <w:rPr>
                                        <w:caps/>
                                        <w:color w:val="4F81BD" w:themeColor="accent1"/>
                                      </w:rPr>
                                      <w:t>Universidad veracruzana</w:t>
                                    </w:r>
                                  </w:sdtContent>
                                </w:sdt>
                              </w:p>
                              <w:p w14:paraId="638637DC" w14:textId="43432F86" w:rsidR="00351DB9" w:rsidRDefault="00351DB9">
                                <w:pPr>
                                  <w:pStyle w:val="Sinespaciado"/>
                                  <w:jc w:val="center"/>
                                  <w:rPr>
                                    <w:color w:val="4F81BD" w:themeColor="accent1"/>
                                  </w:rPr>
                                </w:pPr>
                                <w:sdt>
                                  <w:sdtPr>
                                    <w:rPr>
                                      <w:color w:val="4F81BD"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0808C3">
                                      <w:rPr>
                                        <w:color w:val="4F81BD" w:themeColor="accent1"/>
                                      </w:rPr>
                                      <w:t>Requerimientos de Software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8CBB3D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592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F81BD"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5-11-23T00:00:00Z">
                              <w:dateFormat w:val="d 'de' MMMM 'de' yyyy"/>
                              <w:lid w:val="es-ES"/>
                              <w:storeMappedDataAs w:val="dateTime"/>
                              <w:calendar w:val="gregorian"/>
                            </w:date>
                          </w:sdtPr>
                          <w:sdtContent>
                            <w:p w14:paraId="20E964C0" w14:textId="4298341E" w:rsidR="00351DB9" w:rsidRDefault="000808C3">
                              <w:pPr>
                                <w:pStyle w:val="Sinespaciado"/>
                                <w:spacing w:after="40"/>
                                <w:jc w:val="center"/>
                                <w:rPr>
                                  <w:caps/>
                                  <w:color w:val="4F81BD" w:themeColor="accent1"/>
                                  <w:sz w:val="28"/>
                                  <w:szCs w:val="28"/>
                                </w:rPr>
                              </w:pPr>
                              <w:r>
                                <w:rPr>
                                  <w:caps/>
                                  <w:color w:val="4F81BD" w:themeColor="accent1"/>
                                  <w:sz w:val="28"/>
                                  <w:szCs w:val="28"/>
                                  <w:lang w:val="es-ES"/>
                                </w:rPr>
                                <w:t>23 de noviembre de 2015</w:t>
                              </w:r>
                            </w:p>
                          </w:sdtContent>
                        </w:sdt>
                        <w:p w14:paraId="34CACF79" w14:textId="387E7D1F" w:rsidR="00351DB9" w:rsidRDefault="00351DB9">
                          <w:pPr>
                            <w:pStyle w:val="Sinespaciado"/>
                            <w:jc w:val="center"/>
                            <w:rPr>
                              <w:color w:val="4F81BD" w:themeColor="accent1"/>
                            </w:rPr>
                          </w:pPr>
                          <w:sdt>
                            <w:sdtPr>
                              <w:rPr>
                                <w:caps/>
                                <w:color w:val="4F81BD"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0808C3">
                                <w:rPr>
                                  <w:caps/>
                                  <w:color w:val="4F81BD" w:themeColor="accent1"/>
                                </w:rPr>
                                <w:t>Universidad veracruzana</w:t>
                              </w:r>
                            </w:sdtContent>
                          </w:sdt>
                        </w:p>
                        <w:p w14:paraId="638637DC" w14:textId="43432F86" w:rsidR="00351DB9" w:rsidRDefault="00351DB9">
                          <w:pPr>
                            <w:pStyle w:val="Sinespaciado"/>
                            <w:jc w:val="center"/>
                            <w:rPr>
                              <w:color w:val="4F81BD" w:themeColor="accent1"/>
                            </w:rPr>
                          </w:pPr>
                          <w:sdt>
                            <w:sdtPr>
                              <w:rPr>
                                <w:color w:val="4F81BD"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0808C3">
                                <w:rPr>
                                  <w:color w:val="4F81BD" w:themeColor="accent1"/>
                                </w:rPr>
                                <w:t>Requerimientos de Software</w:t>
                              </w:r>
                            </w:sdtContent>
                          </w:sdt>
                        </w:p>
                      </w:txbxContent>
                    </v:textbox>
                    <w10:wrap anchorx="margin" anchory="page"/>
                  </v:shape>
                </w:pict>
              </mc:Fallback>
            </mc:AlternateContent>
          </w:r>
          <w:r>
            <w:rPr>
              <w:noProof/>
              <w:color w:val="4F81BD" w:themeColor="accent1"/>
            </w:rPr>
            <w:drawing>
              <wp:inline distT="0" distB="0" distL="0" distR="0" wp14:anchorId="6D16D3C1" wp14:editId="1FC67C04">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3BD331D" w14:textId="4D0D9995" w:rsidR="00351DB9" w:rsidRDefault="00351DB9">
          <w:pPr>
            <w:rPr>
              <w:sz w:val="2"/>
            </w:rPr>
          </w:pPr>
          <w:r>
            <w:rPr>
              <w:b/>
              <w:bCs/>
              <w:sz w:val="2"/>
            </w:rPr>
            <w:br w:type="page"/>
          </w:r>
        </w:p>
      </w:sdtContent>
    </w:sdt>
    <w:sdt>
      <w:sdtPr>
        <w:rPr>
          <w:rFonts w:asciiTheme="minorHAnsi" w:eastAsiaTheme="minorEastAsia" w:hAnsiTheme="minorHAnsi" w:cstheme="minorBidi"/>
          <w:b w:val="0"/>
          <w:bCs w:val="0"/>
          <w:color w:val="auto"/>
          <w:sz w:val="22"/>
          <w:szCs w:val="22"/>
          <w:lang w:val="es-ES"/>
        </w:rPr>
        <w:id w:val="-1284109654"/>
        <w:docPartObj>
          <w:docPartGallery w:val="Table of Contents"/>
          <w:docPartUnique/>
        </w:docPartObj>
      </w:sdtPr>
      <w:sdtEndPr/>
      <w:sdtContent>
        <w:p w14:paraId="7396E39A" w14:textId="48FDD6CF" w:rsidR="00877A7A" w:rsidRDefault="0012506F">
          <w:pPr>
            <w:pStyle w:val="TtuloTDC"/>
          </w:pPr>
          <w:r>
            <w:rPr>
              <w:lang w:val="es-ES"/>
            </w:rPr>
            <w:t>Especificación de requerimientos de software</w:t>
          </w:r>
        </w:p>
        <w:p w14:paraId="4C7E99D5" w14:textId="5B51230B" w:rsidR="00382DB7" w:rsidRPr="00382DB7" w:rsidRDefault="00877A7A" w:rsidP="00382DB7">
          <w:pPr>
            <w:pStyle w:val="TDC1"/>
            <w:rPr>
              <w:lang w:eastAsia="es-MX"/>
            </w:rPr>
          </w:pPr>
          <w:r>
            <w:fldChar w:fldCharType="begin"/>
          </w:r>
          <w:r>
            <w:instrText xml:space="preserve"> TOC \o "1-3" \h \z \u </w:instrText>
          </w:r>
          <w:r>
            <w:fldChar w:fldCharType="separate"/>
          </w:r>
          <w:hyperlink w:anchor="_Toc435088262" w:history="1">
            <w:r w:rsidR="00382DB7" w:rsidRPr="00382DB7">
              <w:rPr>
                <w:rStyle w:val="Hipervnculo"/>
                <w:b/>
              </w:rPr>
              <w:t>1.</w:t>
            </w:r>
            <w:r w:rsidR="00382DB7" w:rsidRPr="00382DB7">
              <w:rPr>
                <w:lang w:eastAsia="es-MX"/>
              </w:rPr>
              <w:tab/>
            </w:r>
            <w:r w:rsidR="00382DB7" w:rsidRPr="00382DB7">
              <w:rPr>
                <w:rStyle w:val="Hipervnculo"/>
                <w:b/>
              </w:rPr>
              <w:t>Introducción</w:t>
            </w:r>
            <w:r w:rsidR="00382DB7" w:rsidRPr="00382DB7">
              <w:rPr>
                <w:webHidden/>
              </w:rPr>
              <w:tab/>
            </w:r>
            <w:r w:rsidR="00382DB7" w:rsidRPr="00382DB7">
              <w:rPr>
                <w:webHidden/>
              </w:rPr>
              <w:fldChar w:fldCharType="begin"/>
            </w:r>
            <w:r w:rsidR="00382DB7" w:rsidRPr="00382DB7">
              <w:rPr>
                <w:webHidden/>
              </w:rPr>
              <w:instrText xml:space="preserve"> PAGEREF _Toc435088262 \h </w:instrText>
            </w:r>
            <w:r w:rsidR="00382DB7" w:rsidRPr="00382DB7">
              <w:rPr>
                <w:webHidden/>
              </w:rPr>
            </w:r>
            <w:r w:rsidR="00382DB7" w:rsidRPr="00382DB7">
              <w:rPr>
                <w:webHidden/>
              </w:rPr>
              <w:fldChar w:fldCharType="separate"/>
            </w:r>
            <w:r w:rsidR="0012506F">
              <w:rPr>
                <w:webHidden/>
              </w:rPr>
              <w:t>10</w:t>
            </w:r>
            <w:r w:rsidR="00382DB7" w:rsidRPr="00382DB7">
              <w:rPr>
                <w:webHidden/>
              </w:rPr>
              <w:fldChar w:fldCharType="end"/>
            </w:r>
          </w:hyperlink>
        </w:p>
        <w:p w14:paraId="2FE057D2" w14:textId="0B0C1D81" w:rsidR="00382DB7" w:rsidRDefault="00C04578" w:rsidP="00382DB7">
          <w:pPr>
            <w:pStyle w:val="TDC1"/>
            <w:rPr>
              <w:lang w:eastAsia="es-MX"/>
            </w:rPr>
          </w:pPr>
          <w:r>
            <w:tab/>
          </w:r>
          <w:hyperlink w:anchor="_Toc435088263" w:history="1">
            <w:r w:rsidR="00382DB7" w:rsidRPr="000A27DD">
              <w:rPr>
                <w:rStyle w:val="Hipervnculo"/>
              </w:rPr>
              <w:t>1.1</w:t>
            </w:r>
            <w:r>
              <w:rPr>
                <w:rStyle w:val="Hipervnculo"/>
              </w:rPr>
              <w:t xml:space="preserve"> </w:t>
            </w:r>
            <w:r w:rsidR="00382DB7" w:rsidRPr="000A27DD">
              <w:rPr>
                <w:rStyle w:val="Hipervnculo"/>
              </w:rPr>
              <w:t>Propósito</w:t>
            </w:r>
            <w:r w:rsidR="00382DB7">
              <w:rPr>
                <w:webHidden/>
              </w:rPr>
              <w:tab/>
            </w:r>
            <w:r w:rsidR="00382DB7">
              <w:rPr>
                <w:webHidden/>
              </w:rPr>
              <w:fldChar w:fldCharType="begin"/>
            </w:r>
            <w:r w:rsidR="00382DB7">
              <w:rPr>
                <w:webHidden/>
              </w:rPr>
              <w:instrText xml:space="preserve"> PAGEREF _Toc435088263 \h </w:instrText>
            </w:r>
            <w:r w:rsidR="00382DB7">
              <w:rPr>
                <w:webHidden/>
              </w:rPr>
            </w:r>
            <w:r w:rsidR="00382DB7">
              <w:rPr>
                <w:webHidden/>
              </w:rPr>
              <w:fldChar w:fldCharType="separate"/>
            </w:r>
            <w:r w:rsidR="0012506F">
              <w:rPr>
                <w:webHidden/>
              </w:rPr>
              <w:t>10</w:t>
            </w:r>
            <w:r w:rsidR="00382DB7">
              <w:rPr>
                <w:webHidden/>
              </w:rPr>
              <w:fldChar w:fldCharType="end"/>
            </w:r>
          </w:hyperlink>
        </w:p>
        <w:p w14:paraId="4C95EC27" w14:textId="54F5CF2D" w:rsidR="00382DB7" w:rsidRDefault="00C04578" w:rsidP="00382DB7">
          <w:pPr>
            <w:pStyle w:val="TDC1"/>
            <w:rPr>
              <w:lang w:eastAsia="es-MX"/>
            </w:rPr>
          </w:pPr>
          <w:r>
            <w:tab/>
          </w:r>
          <w:hyperlink w:anchor="_Toc435088264" w:history="1">
            <w:r w:rsidR="00382DB7" w:rsidRPr="000A27DD">
              <w:rPr>
                <w:rStyle w:val="Hipervnculo"/>
              </w:rPr>
              <w:t>1.2</w:t>
            </w:r>
            <w:r>
              <w:rPr>
                <w:rStyle w:val="Hipervnculo"/>
              </w:rPr>
              <w:t xml:space="preserve"> </w:t>
            </w:r>
            <w:r w:rsidR="00382DB7" w:rsidRPr="000A27DD">
              <w:rPr>
                <w:rStyle w:val="Hipervnculo"/>
              </w:rPr>
              <w:t>Alcance</w:t>
            </w:r>
            <w:r w:rsidR="00382DB7">
              <w:rPr>
                <w:webHidden/>
              </w:rPr>
              <w:tab/>
            </w:r>
            <w:r w:rsidR="00382DB7">
              <w:rPr>
                <w:webHidden/>
              </w:rPr>
              <w:fldChar w:fldCharType="begin"/>
            </w:r>
            <w:r w:rsidR="00382DB7">
              <w:rPr>
                <w:webHidden/>
              </w:rPr>
              <w:instrText xml:space="preserve"> PAGEREF _Toc435088264 \h </w:instrText>
            </w:r>
            <w:r w:rsidR="00382DB7">
              <w:rPr>
                <w:webHidden/>
              </w:rPr>
            </w:r>
            <w:r w:rsidR="00382DB7">
              <w:rPr>
                <w:webHidden/>
              </w:rPr>
              <w:fldChar w:fldCharType="separate"/>
            </w:r>
            <w:r w:rsidR="0012506F">
              <w:rPr>
                <w:webHidden/>
              </w:rPr>
              <w:t>10</w:t>
            </w:r>
            <w:r w:rsidR="00382DB7">
              <w:rPr>
                <w:webHidden/>
              </w:rPr>
              <w:fldChar w:fldCharType="end"/>
            </w:r>
          </w:hyperlink>
        </w:p>
        <w:p w14:paraId="2E917E58" w14:textId="5D0CA3D6" w:rsidR="00382DB7" w:rsidRDefault="00C04578" w:rsidP="00382DB7">
          <w:pPr>
            <w:pStyle w:val="TDC1"/>
            <w:rPr>
              <w:lang w:eastAsia="es-MX"/>
            </w:rPr>
          </w:pPr>
          <w:r>
            <w:tab/>
          </w:r>
          <w:hyperlink w:anchor="_Toc435088265" w:history="1">
            <w:r w:rsidR="00382DB7" w:rsidRPr="000A27DD">
              <w:rPr>
                <w:rStyle w:val="Hipervnculo"/>
              </w:rPr>
              <w:t>1.3</w:t>
            </w:r>
            <w:r>
              <w:rPr>
                <w:rStyle w:val="Hipervnculo"/>
              </w:rPr>
              <w:t xml:space="preserve"> </w:t>
            </w:r>
            <w:r w:rsidR="00382DB7" w:rsidRPr="000A27DD">
              <w:rPr>
                <w:rStyle w:val="Hipervnculo"/>
              </w:rPr>
              <w:t>Definiciones, acrónimos y abreviaturas</w:t>
            </w:r>
            <w:r w:rsidR="00382DB7">
              <w:rPr>
                <w:webHidden/>
              </w:rPr>
              <w:tab/>
            </w:r>
            <w:r w:rsidR="00382DB7">
              <w:rPr>
                <w:webHidden/>
              </w:rPr>
              <w:fldChar w:fldCharType="begin"/>
            </w:r>
            <w:r w:rsidR="00382DB7">
              <w:rPr>
                <w:webHidden/>
              </w:rPr>
              <w:instrText xml:space="preserve"> PAGEREF _Toc435088265 \h </w:instrText>
            </w:r>
            <w:r w:rsidR="00382DB7">
              <w:rPr>
                <w:webHidden/>
              </w:rPr>
            </w:r>
            <w:r w:rsidR="00382DB7">
              <w:rPr>
                <w:webHidden/>
              </w:rPr>
              <w:fldChar w:fldCharType="separate"/>
            </w:r>
            <w:r w:rsidR="0012506F">
              <w:rPr>
                <w:webHidden/>
              </w:rPr>
              <w:t>11</w:t>
            </w:r>
            <w:r w:rsidR="00382DB7">
              <w:rPr>
                <w:webHidden/>
              </w:rPr>
              <w:fldChar w:fldCharType="end"/>
            </w:r>
          </w:hyperlink>
        </w:p>
        <w:p w14:paraId="1EA8B835" w14:textId="5ACE2920" w:rsidR="00382DB7" w:rsidRDefault="00C04578" w:rsidP="00382DB7">
          <w:pPr>
            <w:pStyle w:val="TDC1"/>
            <w:rPr>
              <w:lang w:eastAsia="es-MX"/>
            </w:rPr>
          </w:pPr>
          <w:r>
            <w:tab/>
          </w:r>
          <w:hyperlink w:anchor="_Toc435088266" w:history="1">
            <w:r w:rsidR="00382DB7" w:rsidRPr="000A27DD">
              <w:rPr>
                <w:rStyle w:val="Hipervnculo"/>
              </w:rPr>
              <w:t>1.4</w:t>
            </w:r>
            <w:r>
              <w:rPr>
                <w:rStyle w:val="Hipervnculo"/>
              </w:rPr>
              <w:t xml:space="preserve"> </w:t>
            </w:r>
            <w:r w:rsidR="00382DB7" w:rsidRPr="000A27DD">
              <w:rPr>
                <w:rStyle w:val="Hipervnculo"/>
              </w:rPr>
              <w:t>Referencias</w:t>
            </w:r>
            <w:r w:rsidR="00382DB7">
              <w:rPr>
                <w:webHidden/>
              </w:rPr>
              <w:tab/>
            </w:r>
            <w:r w:rsidR="00382DB7">
              <w:rPr>
                <w:webHidden/>
              </w:rPr>
              <w:fldChar w:fldCharType="begin"/>
            </w:r>
            <w:r w:rsidR="00382DB7">
              <w:rPr>
                <w:webHidden/>
              </w:rPr>
              <w:instrText xml:space="preserve"> PAGEREF _Toc435088266 \h </w:instrText>
            </w:r>
            <w:r w:rsidR="00382DB7">
              <w:rPr>
                <w:webHidden/>
              </w:rPr>
            </w:r>
            <w:r w:rsidR="00382DB7">
              <w:rPr>
                <w:webHidden/>
              </w:rPr>
              <w:fldChar w:fldCharType="separate"/>
            </w:r>
            <w:r w:rsidR="0012506F">
              <w:rPr>
                <w:webHidden/>
              </w:rPr>
              <w:t>12</w:t>
            </w:r>
            <w:r w:rsidR="00382DB7">
              <w:rPr>
                <w:webHidden/>
              </w:rPr>
              <w:fldChar w:fldCharType="end"/>
            </w:r>
          </w:hyperlink>
        </w:p>
        <w:p w14:paraId="49AF929C" w14:textId="20ADEF86" w:rsidR="00382DB7" w:rsidRDefault="00C04578" w:rsidP="00382DB7">
          <w:pPr>
            <w:pStyle w:val="TDC1"/>
            <w:rPr>
              <w:lang w:eastAsia="es-MX"/>
            </w:rPr>
          </w:pPr>
          <w:r>
            <w:tab/>
          </w:r>
          <w:hyperlink w:anchor="_Toc435088267" w:history="1">
            <w:r w:rsidR="00382DB7" w:rsidRPr="000A27DD">
              <w:rPr>
                <w:rStyle w:val="Hipervnculo"/>
              </w:rPr>
              <w:t>1.5 Vista general</w:t>
            </w:r>
            <w:r w:rsidR="00382DB7">
              <w:rPr>
                <w:webHidden/>
              </w:rPr>
              <w:tab/>
            </w:r>
            <w:r w:rsidR="00382DB7">
              <w:rPr>
                <w:webHidden/>
              </w:rPr>
              <w:fldChar w:fldCharType="begin"/>
            </w:r>
            <w:r w:rsidR="00382DB7">
              <w:rPr>
                <w:webHidden/>
              </w:rPr>
              <w:instrText xml:space="preserve"> PAGEREF _Toc435088267 \h </w:instrText>
            </w:r>
            <w:r w:rsidR="00382DB7">
              <w:rPr>
                <w:webHidden/>
              </w:rPr>
            </w:r>
            <w:r w:rsidR="00382DB7">
              <w:rPr>
                <w:webHidden/>
              </w:rPr>
              <w:fldChar w:fldCharType="separate"/>
            </w:r>
            <w:r w:rsidR="0012506F">
              <w:rPr>
                <w:webHidden/>
              </w:rPr>
              <w:t>12</w:t>
            </w:r>
            <w:r w:rsidR="00382DB7">
              <w:rPr>
                <w:webHidden/>
              </w:rPr>
              <w:fldChar w:fldCharType="end"/>
            </w:r>
          </w:hyperlink>
        </w:p>
        <w:p w14:paraId="6F983DD7" w14:textId="1FF84B44" w:rsidR="00382DB7" w:rsidRPr="00382DB7" w:rsidRDefault="00EC1845" w:rsidP="00382DB7">
          <w:pPr>
            <w:pStyle w:val="TDC1"/>
            <w:rPr>
              <w:lang w:eastAsia="es-MX"/>
            </w:rPr>
          </w:pPr>
          <w:hyperlink w:anchor="_Toc435088268" w:history="1">
            <w:r w:rsidR="00382DB7" w:rsidRPr="00382DB7">
              <w:rPr>
                <w:rStyle w:val="Hipervnculo"/>
                <w:b/>
              </w:rPr>
              <w:t>2.</w:t>
            </w:r>
            <w:r w:rsidR="00382DB7" w:rsidRPr="00382DB7">
              <w:rPr>
                <w:lang w:eastAsia="es-MX"/>
              </w:rPr>
              <w:tab/>
            </w:r>
            <w:r w:rsidR="00382DB7" w:rsidRPr="00382DB7">
              <w:rPr>
                <w:rStyle w:val="Hipervnculo"/>
                <w:b/>
              </w:rPr>
              <w:t>Descripción general</w:t>
            </w:r>
            <w:r w:rsidR="00382DB7" w:rsidRPr="00382DB7">
              <w:rPr>
                <w:webHidden/>
              </w:rPr>
              <w:tab/>
            </w:r>
            <w:r w:rsidR="00382DB7" w:rsidRPr="00382DB7">
              <w:rPr>
                <w:webHidden/>
              </w:rPr>
              <w:fldChar w:fldCharType="begin"/>
            </w:r>
            <w:r w:rsidR="00382DB7" w:rsidRPr="00382DB7">
              <w:rPr>
                <w:webHidden/>
              </w:rPr>
              <w:instrText xml:space="preserve"> PAGEREF _Toc435088268 \h </w:instrText>
            </w:r>
            <w:r w:rsidR="00382DB7" w:rsidRPr="00382DB7">
              <w:rPr>
                <w:webHidden/>
              </w:rPr>
            </w:r>
            <w:r w:rsidR="00382DB7" w:rsidRPr="00382DB7">
              <w:rPr>
                <w:webHidden/>
              </w:rPr>
              <w:fldChar w:fldCharType="separate"/>
            </w:r>
            <w:r w:rsidR="0012506F">
              <w:rPr>
                <w:webHidden/>
              </w:rPr>
              <w:t>12</w:t>
            </w:r>
            <w:r w:rsidR="00382DB7" w:rsidRPr="00382DB7">
              <w:rPr>
                <w:webHidden/>
              </w:rPr>
              <w:fldChar w:fldCharType="end"/>
            </w:r>
          </w:hyperlink>
        </w:p>
        <w:p w14:paraId="3E8952C6" w14:textId="7142A0CA" w:rsidR="00382DB7" w:rsidRDefault="00C04578" w:rsidP="00382DB7">
          <w:pPr>
            <w:pStyle w:val="TDC1"/>
            <w:rPr>
              <w:lang w:eastAsia="es-MX"/>
            </w:rPr>
          </w:pPr>
          <w:r>
            <w:tab/>
          </w:r>
          <w:hyperlink w:anchor="_Toc435088269" w:history="1">
            <w:r w:rsidR="00382DB7" w:rsidRPr="000A27DD">
              <w:rPr>
                <w:rStyle w:val="Hipervnculo"/>
              </w:rPr>
              <w:t>2.1</w:t>
            </w:r>
            <w:r>
              <w:rPr>
                <w:rStyle w:val="Hipervnculo"/>
              </w:rPr>
              <w:t xml:space="preserve"> </w:t>
            </w:r>
            <w:r w:rsidR="00382DB7" w:rsidRPr="000A27DD">
              <w:rPr>
                <w:rStyle w:val="Hipervnculo"/>
              </w:rPr>
              <w:t>Perspectiva del producto</w:t>
            </w:r>
            <w:r w:rsidR="00382DB7">
              <w:rPr>
                <w:webHidden/>
              </w:rPr>
              <w:tab/>
            </w:r>
            <w:r w:rsidR="00382DB7">
              <w:rPr>
                <w:webHidden/>
              </w:rPr>
              <w:fldChar w:fldCharType="begin"/>
            </w:r>
            <w:r w:rsidR="00382DB7">
              <w:rPr>
                <w:webHidden/>
              </w:rPr>
              <w:instrText xml:space="preserve"> PAGEREF _Toc435088269 \h </w:instrText>
            </w:r>
            <w:r w:rsidR="00382DB7">
              <w:rPr>
                <w:webHidden/>
              </w:rPr>
            </w:r>
            <w:r w:rsidR="00382DB7">
              <w:rPr>
                <w:webHidden/>
              </w:rPr>
              <w:fldChar w:fldCharType="separate"/>
            </w:r>
            <w:r w:rsidR="0012506F">
              <w:rPr>
                <w:webHidden/>
              </w:rPr>
              <w:t>12</w:t>
            </w:r>
            <w:r w:rsidR="00382DB7">
              <w:rPr>
                <w:webHidden/>
              </w:rPr>
              <w:fldChar w:fldCharType="end"/>
            </w:r>
          </w:hyperlink>
        </w:p>
        <w:p w14:paraId="35393E89" w14:textId="291B8275" w:rsidR="00382DB7" w:rsidRDefault="00C04578" w:rsidP="00382DB7">
          <w:pPr>
            <w:pStyle w:val="TDC1"/>
            <w:rPr>
              <w:lang w:eastAsia="es-MX"/>
            </w:rPr>
          </w:pPr>
          <w:r>
            <w:tab/>
          </w:r>
          <w:hyperlink w:anchor="_Toc435088270" w:history="1">
            <w:r w:rsidR="00382DB7" w:rsidRPr="000A27DD">
              <w:rPr>
                <w:rStyle w:val="Hipervnculo"/>
              </w:rPr>
              <w:t>2.2</w:t>
            </w:r>
            <w:r>
              <w:rPr>
                <w:rStyle w:val="Hipervnculo"/>
              </w:rPr>
              <w:t xml:space="preserve"> </w:t>
            </w:r>
            <w:r w:rsidR="00382DB7" w:rsidRPr="000A27DD">
              <w:rPr>
                <w:rStyle w:val="Hipervnculo"/>
              </w:rPr>
              <w:t>Funciones del producto</w:t>
            </w:r>
            <w:r w:rsidR="00382DB7">
              <w:rPr>
                <w:webHidden/>
              </w:rPr>
              <w:tab/>
            </w:r>
            <w:r w:rsidR="00382DB7">
              <w:rPr>
                <w:webHidden/>
              </w:rPr>
              <w:fldChar w:fldCharType="begin"/>
            </w:r>
            <w:r w:rsidR="00382DB7">
              <w:rPr>
                <w:webHidden/>
              </w:rPr>
              <w:instrText xml:space="preserve"> PAGEREF _Toc435088270 \h </w:instrText>
            </w:r>
            <w:r w:rsidR="00382DB7">
              <w:rPr>
                <w:webHidden/>
              </w:rPr>
            </w:r>
            <w:r w:rsidR="00382DB7">
              <w:rPr>
                <w:webHidden/>
              </w:rPr>
              <w:fldChar w:fldCharType="separate"/>
            </w:r>
            <w:r w:rsidR="0012506F">
              <w:rPr>
                <w:webHidden/>
              </w:rPr>
              <w:t>13</w:t>
            </w:r>
            <w:r w:rsidR="00382DB7">
              <w:rPr>
                <w:webHidden/>
              </w:rPr>
              <w:fldChar w:fldCharType="end"/>
            </w:r>
          </w:hyperlink>
        </w:p>
        <w:p w14:paraId="7020E7FB" w14:textId="70CB519E" w:rsidR="00382DB7" w:rsidRDefault="00C04578" w:rsidP="00382DB7">
          <w:pPr>
            <w:pStyle w:val="TDC1"/>
            <w:rPr>
              <w:lang w:eastAsia="es-MX"/>
            </w:rPr>
          </w:pPr>
          <w:r>
            <w:tab/>
          </w:r>
          <w:hyperlink w:anchor="_Toc435088271" w:history="1">
            <w:r w:rsidR="00382DB7" w:rsidRPr="000A27DD">
              <w:rPr>
                <w:rStyle w:val="Hipervnculo"/>
              </w:rPr>
              <w:t>2.3</w:t>
            </w:r>
            <w:r>
              <w:rPr>
                <w:rStyle w:val="Hipervnculo"/>
              </w:rPr>
              <w:t xml:space="preserve"> </w:t>
            </w:r>
            <w:r w:rsidR="00382DB7" w:rsidRPr="000A27DD">
              <w:rPr>
                <w:rStyle w:val="Hipervnculo"/>
              </w:rPr>
              <w:t>Características del usuario</w:t>
            </w:r>
            <w:r w:rsidR="00382DB7">
              <w:rPr>
                <w:webHidden/>
              </w:rPr>
              <w:tab/>
            </w:r>
            <w:r w:rsidR="00382DB7">
              <w:rPr>
                <w:webHidden/>
              </w:rPr>
              <w:fldChar w:fldCharType="begin"/>
            </w:r>
            <w:r w:rsidR="00382DB7">
              <w:rPr>
                <w:webHidden/>
              </w:rPr>
              <w:instrText xml:space="preserve"> PAGEREF _Toc435088271 \h </w:instrText>
            </w:r>
            <w:r w:rsidR="00382DB7">
              <w:rPr>
                <w:webHidden/>
              </w:rPr>
            </w:r>
            <w:r w:rsidR="00382DB7">
              <w:rPr>
                <w:webHidden/>
              </w:rPr>
              <w:fldChar w:fldCharType="separate"/>
            </w:r>
            <w:r w:rsidR="0012506F">
              <w:rPr>
                <w:webHidden/>
              </w:rPr>
              <w:t>13</w:t>
            </w:r>
            <w:r w:rsidR="00382DB7">
              <w:rPr>
                <w:webHidden/>
              </w:rPr>
              <w:fldChar w:fldCharType="end"/>
            </w:r>
          </w:hyperlink>
        </w:p>
        <w:p w14:paraId="39707CB3" w14:textId="13E4C6C4" w:rsidR="00382DB7" w:rsidRDefault="00C04578" w:rsidP="00382DB7">
          <w:pPr>
            <w:pStyle w:val="TDC1"/>
            <w:rPr>
              <w:lang w:eastAsia="es-MX"/>
            </w:rPr>
          </w:pPr>
          <w:r>
            <w:tab/>
          </w:r>
          <w:hyperlink w:anchor="_Toc435088272" w:history="1">
            <w:r w:rsidR="00382DB7" w:rsidRPr="000A27DD">
              <w:rPr>
                <w:rStyle w:val="Hipervnculo"/>
              </w:rPr>
              <w:t>2.4</w:t>
            </w:r>
            <w:r>
              <w:rPr>
                <w:rStyle w:val="Hipervnculo"/>
              </w:rPr>
              <w:t xml:space="preserve"> </w:t>
            </w:r>
            <w:r w:rsidR="00382DB7" w:rsidRPr="000A27DD">
              <w:rPr>
                <w:rStyle w:val="Hipervnculo"/>
              </w:rPr>
              <w:t>Restricciones</w:t>
            </w:r>
            <w:r w:rsidR="00382DB7">
              <w:rPr>
                <w:webHidden/>
              </w:rPr>
              <w:tab/>
            </w:r>
            <w:r w:rsidR="00382DB7">
              <w:rPr>
                <w:webHidden/>
              </w:rPr>
              <w:fldChar w:fldCharType="begin"/>
            </w:r>
            <w:r w:rsidR="00382DB7">
              <w:rPr>
                <w:webHidden/>
              </w:rPr>
              <w:instrText xml:space="preserve"> PAGEREF _Toc435088272 \h </w:instrText>
            </w:r>
            <w:r w:rsidR="00382DB7">
              <w:rPr>
                <w:webHidden/>
              </w:rPr>
            </w:r>
            <w:r w:rsidR="00382DB7">
              <w:rPr>
                <w:webHidden/>
              </w:rPr>
              <w:fldChar w:fldCharType="separate"/>
            </w:r>
            <w:r w:rsidR="0012506F">
              <w:rPr>
                <w:webHidden/>
              </w:rPr>
              <w:t>14</w:t>
            </w:r>
            <w:r w:rsidR="00382DB7">
              <w:rPr>
                <w:webHidden/>
              </w:rPr>
              <w:fldChar w:fldCharType="end"/>
            </w:r>
          </w:hyperlink>
        </w:p>
        <w:p w14:paraId="2B6CA3E3" w14:textId="5CA4A8F4" w:rsidR="00382DB7" w:rsidRDefault="00C04578" w:rsidP="00382DB7">
          <w:pPr>
            <w:pStyle w:val="TDC1"/>
            <w:rPr>
              <w:lang w:eastAsia="es-MX"/>
            </w:rPr>
          </w:pPr>
          <w:r>
            <w:tab/>
          </w:r>
          <w:hyperlink w:anchor="_Toc435088273" w:history="1">
            <w:r w:rsidR="00382DB7" w:rsidRPr="000A27DD">
              <w:rPr>
                <w:rStyle w:val="Hipervnculo"/>
              </w:rPr>
              <w:t>2.5 Suposiciones y dependencias</w:t>
            </w:r>
            <w:r w:rsidR="00382DB7">
              <w:rPr>
                <w:webHidden/>
              </w:rPr>
              <w:tab/>
            </w:r>
            <w:r w:rsidR="00382DB7">
              <w:rPr>
                <w:webHidden/>
              </w:rPr>
              <w:fldChar w:fldCharType="begin"/>
            </w:r>
            <w:r w:rsidR="00382DB7">
              <w:rPr>
                <w:webHidden/>
              </w:rPr>
              <w:instrText xml:space="preserve"> PAGEREF _Toc435088273 \h </w:instrText>
            </w:r>
            <w:r w:rsidR="00382DB7">
              <w:rPr>
                <w:webHidden/>
              </w:rPr>
            </w:r>
            <w:r w:rsidR="00382DB7">
              <w:rPr>
                <w:webHidden/>
              </w:rPr>
              <w:fldChar w:fldCharType="separate"/>
            </w:r>
            <w:r w:rsidR="0012506F">
              <w:rPr>
                <w:webHidden/>
              </w:rPr>
              <w:t>14</w:t>
            </w:r>
            <w:r w:rsidR="00382DB7">
              <w:rPr>
                <w:webHidden/>
              </w:rPr>
              <w:fldChar w:fldCharType="end"/>
            </w:r>
          </w:hyperlink>
        </w:p>
        <w:p w14:paraId="01D81289" w14:textId="09972BC6" w:rsidR="00382DB7" w:rsidRPr="00382DB7" w:rsidRDefault="00EC1845" w:rsidP="00382DB7">
          <w:pPr>
            <w:pStyle w:val="TDC1"/>
            <w:rPr>
              <w:lang w:eastAsia="es-MX"/>
            </w:rPr>
          </w:pPr>
          <w:hyperlink w:anchor="_Toc435088274" w:history="1">
            <w:r w:rsidR="00382DB7" w:rsidRPr="00382DB7">
              <w:rPr>
                <w:rStyle w:val="Hipervnculo"/>
                <w:b/>
              </w:rPr>
              <w:t>3.</w:t>
            </w:r>
            <w:r w:rsidR="00382DB7" w:rsidRPr="00382DB7">
              <w:rPr>
                <w:lang w:eastAsia="es-MX"/>
              </w:rPr>
              <w:tab/>
            </w:r>
            <w:r w:rsidR="00382DB7" w:rsidRPr="00382DB7">
              <w:rPr>
                <w:rStyle w:val="Hipervnculo"/>
                <w:b/>
              </w:rPr>
              <w:t>Requerimientos específicos</w:t>
            </w:r>
            <w:r w:rsidR="00382DB7" w:rsidRPr="00382DB7">
              <w:rPr>
                <w:webHidden/>
              </w:rPr>
              <w:tab/>
            </w:r>
            <w:r w:rsidR="00382DB7" w:rsidRPr="00382DB7">
              <w:rPr>
                <w:webHidden/>
              </w:rPr>
              <w:fldChar w:fldCharType="begin"/>
            </w:r>
            <w:r w:rsidR="00382DB7" w:rsidRPr="00382DB7">
              <w:rPr>
                <w:webHidden/>
              </w:rPr>
              <w:instrText xml:space="preserve"> PAGEREF _Toc435088274 \h </w:instrText>
            </w:r>
            <w:r w:rsidR="00382DB7" w:rsidRPr="00382DB7">
              <w:rPr>
                <w:webHidden/>
              </w:rPr>
            </w:r>
            <w:r w:rsidR="00382DB7" w:rsidRPr="00382DB7">
              <w:rPr>
                <w:webHidden/>
              </w:rPr>
              <w:fldChar w:fldCharType="separate"/>
            </w:r>
            <w:r w:rsidR="0012506F">
              <w:rPr>
                <w:webHidden/>
              </w:rPr>
              <w:t>14</w:t>
            </w:r>
            <w:r w:rsidR="00382DB7" w:rsidRPr="00382DB7">
              <w:rPr>
                <w:webHidden/>
              </w:rPr>
              <w:fldChar w:fldCharType="end"/>
            </w:r>
          </w:hyperlink>
        </w:p>
        <w:p w14:paraId="594BC7CB" w14:textId="7B3A73EF" w:rsidR="00382DB7" w:rsidRDefault="0064361A" w:rsidP="00382DB7">
          <w:pPr>
            <w:pStyle w:val="TDC1"/>
            <w:rPr>
              <w:lang w:eastAsia="es-MX"/>
            </w:rPr>
          </w:pPr>
          <w:r>
            <w:tab/>
          </w:r>
          <w:hyperlink w:anchor="_Toc435088275" w:history="1">
            <w:r w:rsidR="00382DB7" w:rsidRPr="000A27DD">
              <w:rPr>
                <w:rStyle w:val="Hipervnculo"/>
              </w:rPr>
              <w:t>3.1 Requerimientos de interface externa</w:t>
            </w:r>
            <w:r w:rsidR="00382DB7">
              <w:rPr>
                <w:webHidden/>
              </w:rPr>
              <w:tab/>
            </w:r>
            <w:r w:rsidR="00382DB7">
              <w:rPr>
                <w:webHidden/>
              </w:rPr>
              <w:fldChar w:fldCharType="begin"/>
            </w:r>
            <w:r w:rsidR="00382DB7">
              <w:rPr>
                <w:webHidden/>
              </w:rPr>
              <w:instrText xml:space="preserve"> PAGEREF _Toc435088275 \h </w:instrText>
            </w:r>
            <w:r w:rsidR="00382DB7">
              <w:rPr>
                <w:webHidden/>
              </w:rPr>
            </w:r>
            <w:r w:rsidR="00382DB7">
              <w:rPr>
                <w:webHidden/>
              </w:rPr>
              <w:fldChar w:fldCharType="separate"/>
            </w:r>
            <w:r w:rsidR="0012506F">
              <w:rPr>
                <w:webHidden/>
              </w:rPr>
              <w:t>14</w:t>
            </w:r>
            <w:r w:rsidR="00382DB7">
              <w:rPr>
                <w:webHidden/>
              </w:rPr>
              <w:fldChar w:fldCharType="end"/>
            </w:r>
          </w:hyperlink>
        </w:p>
        <w:p w14:paraId="4B3C8F2A" w14:textId="4B1A1F1E" w:rsidR="00382DB7" w:rsidRDefault="00EC1845">
          <w:pPr>
            <w:pStyle w:val="TDC2"/>
            <w:tabs>
              <w:tab w:val="right" w:leader="dot" w:pos="8828"/>
            </w:tabs>
            <w:rPr>
              <w:noProof/>
              <w:lang w:eastAsia="es-MX"/>
            </w:rPr>
          </w:pPr>
          <w:hyperlink w:anchor="_Toc435088276" w:history="1">
            <w:r w:rsidR="00382DB7" w:rsidRPr="000A27DD">
              <w:rPr>
                <w:rStyle w:val="Hipervnculo"/>
                <w:noProof/>
              </w:rPr>
              <w:t>3.1.1 Interfaces de usuario</w:t>
            </w:r>
            <w:r w:rsidR="00382DB7">
              <w:rPr>
                <w:noProof/>
                <w:webHidden/>
              </w:rPr>
              <w:tab/>
            </w:r>
            <w:r w:rsidR="00382DB7">
              <w:rPr>
                <w:noProof/>
                <w:webHidden/>
              </w:rPr>
              <w:fldChar w:fldCharType="begin"/>
            </w:r>
            <w:r w:rsidR="00382DB7">
              <w:rPr>
                <w:noProof/>
                <w:webHidden/>
              </w:rPr>
              <w:instrText xml:space="preserve"> PAGEREF _Toc435088276 \h </w:instrText>
            </w:r>
            <w:r w:rsidR="00382DB7">
              <w:rPr>
                <w:noProof/>
                <w:webHidden/>
              </w:rPr>
            </w:r>
            <w:r w:rsidR="00382DB7">
              <w:rPr>
                <w:noProof/>
                <w:webHidden/>
              </w:rPr>
              <w:fldChar w:fldCharType="separate"/>
            </w:r>
            <w:r w:rsidR="0012506F">
              <w:rPr>
                <w:noProof/>
                <w:webHidden/>
              </w:rPr>
              <w:t>14</w:t>
            </w:r>
            <w:r w:rsidR="00382DB7">
              <w:rPr>
                <w:noProof/>
                <w:webHidden/>
              </w:rPr>
              <w:fldChar w:fldCharType="end"/>
            </w:r>
          </w:hyperlink>
        </w:p>
        <w:p w14:paraId="6D4D159F" w14:textId="3B822566" w:rsidR="00382DB7" w:rsidRDefault="00EC1845">
          <w:pPr>
            <w:pStyle w:val="TDC2"/>
            <w:tabs>
              <w:tab w:val="right" w:leader="dot" w:pos="8828"/>
            </w:tabs>
            <w:rPr>
              <w:noProof/>
              <w:lang w:eastAsia="es-MX"/>
            </w:rPr>
          </w:pPr>
          <w:hyperlink w:anchor="_Toc435088277" w:history="1">
            <w:r w:rsidR="00382DB7" w:rsidRPr="000A27DD">
              <w:rPr>
                <w:rStyle w:val="Hipervnculo"/>
                <w:noProof/>
              </w:rPr>
              <w:t>3.1.2 Interfaces de hardware</w:t>
            </w:r>
            <w:r w:rsidR="00382DB7">
              <w:rPr>
                <w:noProof/>
                <w:webHidden/>
              </w:rPr>
              <w:tab/>
            </w:r>
            <w:r w:rsidR="00382DB7">
              <w:rPr>
                <w:noProof/>
                <w:webHidden/>
              </w:rPr>
              <w:fldChar w:fldCharType="begin"/>
            </w:r>
            <w:r w:rsidR="00382DB7">
              <w:rPr>
                <w:noProof/>
                <w:webHidden/>
              </w:rPr>
              <w:instrText xml:space="preserve"> PAGEREF _Toc435088277 \h </w:instrText>
            </w:r>
            <w:r w:rsidR="00382DB7">
              <w:rPr>
                <w:noProof/>
                <w:webHidden/>
              </w:rPr>
            </w:r>
            <w:r w:rsidR="00382DB7">
              <w:rPr>
                <w:noProof/>
                <w:webHidden/>
              </w:rPr>
              <w:fldChar w:fldCharType="separate"/>
            </w:r>
            <w:r w:rsidR="0012506F">
              <w:rPr>
                <w:noProof/>
                <w:webHidden/>
              </w:rPr>
              <w:t>17</w:t>
            </w:r>
            <w:r w:rsidR="00382DB7">
              <w:rPr>
                <w:noProof/>
                <w:webHidden/>
              </w:rPr>
              <w:fldChar w:fldCharType="end"/>
            </w:r>
          </w:hyperlink>
        </w:p>
        <w:p w14:paraId="41436D06" w14:textId="7D8BC03D" w:rsidR="00382DB7" w:rsidRDefault="00EC1845">
          <w:pPr>
            <w:pStyle w:val="TDC2"/>
            <w:tabs>
              <w:tab w:val="right" w:leader="dot" w:pos="8828"/>
            </w:tabs>
            <w:rPr>
              <w:noProof/>
              <w:lang w:eastAsia="es-MX"/>
            </w:rPr>
          </w:pPr>
          <w:hyperlink w:anchor="_Toc435088278" w:history="1">
            <w:r w:rsidR="00382DB7" w:rsidRPr="000A27DD">
              <w:rPr>
                <w:rStyle w:val="Hipervnculo"/>
                <w:noProof/>
              </w:rPr>
              <w:t>3.1.3 Interfaces de software</w:t>
            </w:r>
            <w:r w:rsidR="00382DB7">
              <w:rPr>
                <w:noProof/>
                <w:webHidden/>
              </w:rPr>
              <w:tab/>
            </w:r>
            <w:r w:rsidR="00382DB7">
              <w:rPr>
                <w:noProof/>
                <w:webHidden/>
              </w:rPr>
              <w:fldChar w:fldCharType="begin"/>
            </w:r>
            <w:r w:rsidR="00382DB7">
              <w:rPr>
                <w:noProof/>
                <w:webHidden/>
              </w:rPr>
              <w:instrText xml:space="preserve"> PAGEREF _Toc435088278 \h </w:instrText>
            </w:r>
            <w:r w:rsidR="00382DB7">
              <w:rPr>
                <w:noProof/>
                <w:webHidden/>
              </w:rPr>
            </w:r>
            <w:r w:rsidR="00382DB7">
              <w:rPr>
                <w:noProof/>
                <w:webHidden/>
              </w:rPr>
              <w:fldChar w:fldCharType="separate"/>
            </w:r>
            <w:r w:rsidR="0012506F">
              <w:rPr>
                <w:noProof/>
                <w:webHidden/>
              </w:rPr>
              <w:t>17</w:t>
            </w:r>
            <w:r w:rsidR="00382DB7">
              <w:rPr>
                <w:noProof/>
                <w:webHidden/>
              </w:rPr>
              <w:fldChar w:fldCharType="end"/>
            </w:r>
          </w:hyperlink>
        </w:p>
        <w:p w14:paraId="52BA472F" w14:textId="70D4AFAD" w:rsidR="00382DB7" w:rsidRDefault="00EC1845">
          <w:pPr>
            <w:pStyle w:val="TDC2"/>
            <w:tabs>
              <w:tab w:val="right" w:leader="dot" w:pos="8828"/>
            </w:tabs>
            <w:rPr>
              <w:noProof/>
              <w:lang w:eastAsia="es-MX"/>
            </w:rPr>
          </w:pPr>
          <w:hyperlink w:anchor="_Toc435088279" w:history="1">
            <w:r w:rsidR="00382DB7" w:rsidRPr="000A27DD">
              <w:rPr>
                <w:rStyle w:val="Hipervnculo"/>
                <w:noProof/>
              </w:rPr>
              <w:t>3.1.4 Interfaces de comunicaciones</w:t>
            </w:r>
            <w:r w:rsidR="00382DB7">
              <w:rPr>
                <w:noProof/>
                <w:webHidden/>
              </w:rPr>
              <w:tab/>
            </w:r>
            <w:r w:rsidR="00382DB7">
              <w:rPr>
                <w:noProof/>
                <w:webHidden/>
              </w:rPr>
              <w:fldChar w:fldCharType="begin"/>
            </w:r>
            <w:r w:rsidR="00382DB7">
              <w:rPr>
                <w:noProof/>
                <w:webHidden/>
              </w:rPr>
              <w:instrText xml:space="preserve"> PAGEREF _Toc435088279 \h </w:instrText>
            </w:r>
            <w:r w:rsidR="00382DB7">
              <w:rPr>
                <w:noProof/>
                <w:webHidden/>
              </w:rPr>
            </w:r>
            <w:r w:rsidR="00382DB7">
              <w:rPr>
                <w:noProof/>
                <w:webHidden/>
              </w:rPr>
              <w:fldChar w:fldCharType="separate"/>
            </w:r>
            <w:r w:rsidR="0012506F">
              <w:rPr>
                <w:noProof/>
                <w:webHidden/>
              </w:rPr>
              <w:t>17</w:t>
            </w:r>
            <w:r w:rsidR="00382DB7">
              <w:rPr>
                <w:noProof/>
                <w:webHidden/>
              </w:rPr>
              <w:fldChar w:fldCharType="end"/>
            </w:r>
          </w:hyperlink>
        </w:p>
        <w:p w14:paraId="4F49C544" w14:textId="12D49316" w:rsidR="00382DB7" w:rsidRDefault="0064361A" w:rsidP="00382DB7">
          <w:pPr>
            <w:pStyle w:val="TDC1"/>
            <w:rPr>
              <w:lang w:eastAsia="es-MX"/>
            </w:rPr>
          </w:pPr>
          <w:r>
            <w:tab/>
          </w:r>
          <w:hyperlink w:anchor="_Toc435088280" w:history="1">
            <w:r w:rsidR="00382DB7" w:rsidRPr="000A27DD">
              <w:rPr>
                <w:rStyle w:val="Hipervnculo"/>
              </w:rPr>
              <w:t>3.2 Características del sistema</w:t>
            </w:r>
            <w:r w:rsidR="00382DB7">
              <w:rPr>
                <w:webHidden/>
              </w:rPr>
              <w:tab/>
            </w:r>
            <w:r w:rsidR="00382DB7">
              <w:rPr>
                <w:webHidden/>
              </w:rPr>
              <w:fldChar w:fldCharType="begin"/>
            </w:r>
            <w:r w:rsidR="00382DB7">
              <w:rPr>
                <w:webHidden/>
              </w:rPr>
              <w:instrText xml:space="preserve"> PAGEREF _Toc435088280 \h </w:instrText>
            </w:r>
            <w:r w:rsidR="00382DB7">
              <w:rPr>
                <w:webHidden/>
              </w:rPr>
            </w:r>
            <w:r w:rsidR="00382DB7">
              <w:rPr>
                <w:webHidden/>
              </w:rPr>
              <w:fldChar w:fldCharType="separate"/>
            </w:r>
            <w:r w:rsidR="0012506F">
              <w:rPr>
                <w:webHidden/>
              </w:rPr>
              <w:t>18</w:t>
            </w:r>
            <w:r w:rsidR="00382DB7">
              <w:rPr>
                <w:webHidden/>
              </w:rPr>
              <w:fldChar w:fldCharType="end"/>
            </w:r>
          </w:hyperlink>
        </w:p>
        <w:p w14:paraId="5C21B0D2" w14:textId="327A0B21" w:rsidR="00382DB7" w:rsidRDefault="00EC1845">
          <w:pPr>
            <w:pStyle w:val="TDC2"/>
            <w:tabs>
              <w:tab w:val="right" w:leader="dot" w:pos="8828"/>
            </w:tabs>
            <w:rPr>
              <w:noProof/>
              <w:lang w:eastAsia="es-MX"/>
            </w:rPr>
          </w:pPr>
          <w:hyperlink w:anchor="_Toc435088281" w:history="1">
            <w:r w:rsidR="00382DB7" w:rsidRPr="000A27DD">
              <w:rPr>
                <w:rStyle w:val="Hipervnculo"/>
                <w:noProof/>
              </w:rPr>
              <w:t>3.2.1 Registro de proyectos</w:t>
            </w:r>
            <w:r w:rsidR="00382DB7">
              <w:rPr>
                <w:noProof/>
                <w:webHidden/>
              </w:rPr>
              <w:tab/>
            </w:r>
            <w:r w:rsidR="00382DB7">
              <w:rPr>
                <w:noProof/>
                <w:webHidden/>
              </w:rPr>
              <w:fldChar w:fldCharType="begin"/>
            </w:r>
            <w:r w:rsidR="00382DB7">
              <w:rPr>
                <w:noProof/>
                <w:webHidden/>
              </w:rPr>
              <w:instrText xml:space="preserve"> PAGEREF _Toc435088281 \h </w:instrText>
            </w:r>
            <w:r w:rsidR="00382DB7">
              <w:rPr>
                <w:noProof/>
                <w:webHidden/>
              </w:rPr>
            </w:r>
            <w:r w:rsidR="00382DB7">
              <w:rPr>
                <w:noProof/>
                <w:webHidden/>
              </w:rPr>
              <w:fldChar w:fldCharType="separate"/>
            </w:r>
            <w:r w:rsidR="0012506F">
              <w:rPr>
                <w:noProof/>
                <w:webHidden/>
              </w:rPr>
              <w:t>18</w:t>
            </w:r>
            <w:r w:rsidR="00382DB7">
              <w:rPr>
                <w:noProof/>
                <w:webHidden/>
              </w:rPr>
              <w:fldChar w:fldCharType="end"/>
            </w:r>
          </w:hyperlink>
        </w:p>
        <w:p w14:paraId="13895071" w14:textId="7F8A116B" w:rsidR="00382DB7" w:rsidRDefault="00ED095D">
          <w:pPr>
            <w:pStyle w:val="TDC2"/>
            <w:tabs>
              <w:tab w:val="right" w:leader="dot" w:pos="8828"/>
            </w:tabs>
            <w:rPr>
              <w:noProof/>
              <w:lang w:eastAsia="es-MX"/>
            </w:rPr>
          </w:pPr>
          <w:hyperlink w:anchor="_Toc435088282" w:history="1">
            <w:r w:rsidR="00382DB7" w:rsidRPr="000A27DD">
              <w:rPr>
                <w:rStyle w:val="Hipervnculo"/>
                <w:noProof/>
              </w:rPr>
              <w:t>3.2.2 Registro de estudiantes del servicio social</w:t>
            </w:r>
            <w:r w:rsidR="00382DB7">
              <w:rPr>
                <w:noProof/>
                <w:webHidden/>
              </w:rPr>
              <w:tab/>
            </w:r>
            <w:r w:rsidR="00382DB7">
              <w:rPr>
                <w:noProof/>
                <w:webHidden/>
              </w:rPr>
              <w:fldChar w:fldCharType="begin"/>
            </w:r>
            <w:r w:rsidR="00382DB7">
              <w:rPr>
                <w:noProof/>
                <w:webHidden/>
              </w:rPr>
              <w:instrText xml:space="preserve"> PAGEREF _Toc435088282 \h </w:instrText>
            </w:r>
            <w:r w:rsidR="00382DB7">
              <w:rPr>
                <w:noProof/>
                <w:webHidden/>
              </w:rPr>
            </w:r>
            <w:r w:rsidR="00382DB7">
              <w:rPr>
                <w:noProof/>
                <w:webHidden/>
              </w:rPr>
              <w:fldChar w:fldCharType="separate"/>
            </w:r>
            <w:r w:rsidR="0012506F">
              <w:rPr>
                <w:noProof/>
                <w:webHidden/>
              </w:rPr>
              <w:t>19</w:t>
            </w:r>
            <w:r w:rsidR="00382DB7">
              <w:rPr>
                <w:noProof/>
                <w:webHidden/>
              </w:rPr>
              <w:fldChar w:fldCharType="end"/>
            </w:r>
          </w:hyperlink>
        </w:p>
        <w:p w14:paraId="15DFC4F6" w14:textId="4A6B5852" w:rsidR="00382DB7" w:rsidRDefault="00EC1845">
          <w:pPr>
            <w:pStyle w:val="TDC2"/>
            <w:tabs>
              <w:tab w:val="right" w:leader="dot" w:pos="8828"/>
            </w:tabs>
            <w:rPr>
              <w:noProof/>
              <w:lang w:eastAsia="es-MX"/>
            </w:rPr>
          </w:pPr>
          <w:hyperlink w:anchor="_Toc435088283" w:history="1">
            <w:r w:rsidR="00382DB7" w:rsidRPr="000A27DD">
              <w:rPr>
                <w:rStyle w:val="Hipervnculo"/>
                <w:noProof/>
              </w:rPr>
              <w:t>3.2.3 Registro de horario</w:t>
            </w:r>
            <w:r w:rsidR="00382DB7">
              <w:rPr>
                <w:noProof/>
                <w:webHidden/>
              </w:rPr>
              <w:tab/>
            </w:r>
            <w:r w:rsidR="00382DB7">
              <w:rPr>
                <w:noProof/>
                <w:webHidden/>
              </w:rPr>
              <w:fldChar w:fldCharType="begin"/>
            </w:r>
            <w:r w:rsidR="00382DB7">
              <w:rPr>
                <w:noProof/>
                <w:webHidden/>
              </w:rPr>
              <w:instrText xml:space="preserve"> PAGEREF _Toc435088283 \h </w:instrText>
            </w:r>
            <w:r w:rsidR="00382DB7">
              <w:rPr>
                <w:noProof/>
                <w:webHidden/>
              </w:rPr>
            </w:r>
            <w:r w:rsidR="00382DB7">
              <w:rPr>
                <w:noProof/>
                <w:webHidden/>
              </w:rPr>
              <w:fldChar w:fldCharType="separate"/>
            </w:r>
            <w:r w:rsidR="0012506F">
              <w:rPr>
                <w:noProof/>
                <w:webHidden/>
              </w:rPr>
              <w:t>19</w:t>
            </w:r>
            <w:r w:rsidR="00382DB7">
              <w:rPr>
                <w:noProof/>
                <w:webHidden/>
              </w:rPr>
              <w:fldChar w:fldCharType="end"/>
            </w:r>
          </w:hyperlink>
        </w:p>
        <w:p w14:paraId="4493D6E7" w14:textId="390351FC" w:rsidR="00382DB7" w:rsidRDefault="0064361A" w:rsidP="00382DB7">
          <w:pPr>
            <w:pStyle w:val="TDC1"/>
            <w:rPr>
              <w:lang w:eastAsia="es-MX"/>
            </w:rPr>
          </w:pPr>
          <w:r>
            <w:tab/>
          </w:r>
          <w:hyperlink w:anchor="_Toc435088284" w:history="1">
            <w:r w:rsidR="00382DB7" w:rsidRPr="000A27DD">
              <w:rPr>
                <w:rStyle w:val="Hipervnculo"/>
              </w:rPr>
              <w:t>//3.3 Requerimientos de rendimiento</w:t>
            </w:r>
            <w:r w:rsidR="00382DB7">
              <w:rPr>
                <w:webHidden/>
              </w:rPr>
              <w:tab/>
            </w:r>
            <w:r w:rsidR="00382DB7">
              <w:rPr>
                <w:webHidden/>
              </w:rPr>
              <w:fldChar w:fldCharType="begin"/>
            </w:r>
            <w:r w:rsidR="00382DB7">
              <w:rPr>
                <w:webHidden/>
              </w:rPr>
              <w:instrText xml:space="preserve"> PAGEREF _Toc435088284 \h </w:instrText>
            </w:r>
            <w:r w:rsidR="00382DB7">
              <w:rPr>
                <w:webHidden/>
              </w:rPr>
            </w:r>
            <w:r w:rsidR="00382DB7">
              <w:rPr>
                <w:webHidden/>
              </w:rPr>
              <w:fldChar w:fldCharType="separate"/>
            </w:r>
            <w:r w:rsidR="0012506F">
              <w:rPr>
                <w:webHidden/>
              </w:rPr>
              <w:t>20</w:t>
            </w:r>
            <w:r w:rsidR="00382DB7">
              <w:rPr>
                <w:webHidden/>
              </w:rPr>
              <w:fldChar w:fldCharType="end"/>
            </w:r>
          </w:hyperlink>
        </w:p>
        <w:p w14:paraId="76A824F8" w14:textId="0D088815" w:rsidR="00382DB7" w:rsidRDefault="0064361A" w:rsidP="00382DB7">
          <w:pPr>
            <w:pStyle w:val="TDC1"/>
            <w:rPr>
              <w:lang w:eastAsia="es-MX"/>
            </w:rPr>
          </w:pPr>
          <w:r>
            <w:tab/>
          </w:r>
          <w:hyperlink w:anchor="_Toc435088285" w:history="1">
            <w:r w:rsidR="00382DB7" w:rsidRPr="000A27DD">
              <w:rPr>
                <w:rStyle w:val="Hipervnculo"/>
              </w:rPr>
              <w:t>//3.4 Restricciones de diseño</w:t>
            </w:r>
            <w:r w:rsidR="00382DB7">
              <w:rPr>
                <w:webHidden/>
              </w:rPr>
              <w:tab/>
            </w:r>
            <w:r w:rsidR="00382DB7">
              <w:rPr>
                <w:webHidden/>
              </w:rPr>
              <w:fldChar w:fldCharType="begin"/>
            </w:r>
            <w:r w:rsidR="00382DB7">
              <w:rPr>
                <w:webHidden/>
              </w:rPr>
              <w:instrText xml:space="preserve"> PAGEREF _Toc435088285 \h </w:instrText>
            </w:r>
            <w:r w:rsidR="00382DB7">
              <w:rPr>
                <w:webHidden/>
              </w:rPr>
            </w:r>
            <w:r w:rsidR="00382DB7">
              <w:rPr>
                <w:webHidden/>
              </w:rPr>
              <w:fldChar w:fldCharType="separate"/>
            </w:r>
            <w:r w:rsidR="0012506F">
              <w:rPr>
                <w:webHidden/>
              </w:rPr>
              <w:t>20</w:t>
            </w:r>
            <w:r w:rsidR="00382DB7">
              <w:rPr>
                <w:webHidden/>
              </w:rPr>
              <w:fldChar w:fldCharType="end"/>
            </w:r>
          </w:hyperlink>
        </w:p>
        <w:p w14:paraId="2B9F421E" w14:textId="53F2635F" w:rsidR="00382DB7" w:rsidRDefault="0064361A" w:rsidP="00382DB7">
          <w:pPr>
            <w:pStyle w:val="TDC1"/>
            <w:rPr>
              <w:lang w:eastAsia="es-MX"/>
            </w:rPr>
          </w:pPr>
          <w:r>
            <w:tab/>
          </w:r>
          <w:hyperlink w:anchor="_Toc435088286" w:history="1">
            <w:r w:rsidR="00382DB7" w:rsidRPr="000A27DD">
              <w:rPr>
                <w:rStyle w:val="Hipervnculo"/>
              </w:rPr>
              <w:t>//3.5 Atributos del sistema de software</w:t>
            </w:r>
            <w:r w:rsidR="00382DB7">
              <w:rPr>
                <w:webHidden/>
              </w:rPr>
              <w:tab/>
            </w:r>
            <w:r w:rsidR="00382DB7">
              <w:rPr>
                <w:webHidden/>
              </w:rPr>
              <w:fldChar w:fldCharType="begin"/>
            </w:r>
            <w:r w:rsidR="00382DB7">
              <w:rPr>
                <w:webHidden/>
              </w:rPr>
              <w:instrText xml:space="preserve"> PAGEREF _Toc435088286 \h </w:instrText>
            </w:r>
            <w:r w:rsidR="00382DB7">
              <w:rPr>
                <w:webHidden/>
              </w:rPr>
            </w:r>
            <w:r w:rsidR="00382DB7">
              <w:rPr>
                <w:webHidden/>
              </w:rPr>
              <w:fldChar w:fldCharType="separate"/>
            </w:r>
            <w:r w:rsidR="0012506F">
              <w:rPr>
                <w:webHidden/>
              </w:rPr>
              <w:t>20</w:t>
            </w:r>
            <w:r w:rsidR="00382DB7">
              <w:rPr>
                <w:webHidden/>
              </w:rPr>
              <w:fldChar w:fldCharType="end"/>
            </w:r>
          </w:hyperlink>
        </w:p>
        <w:p w14:paraId="17B854D7" w14:textId="7F544BF9" w:rsidR="00382DB7" w:rsidRDefault="0064361A" w:rsidP="00382DB7">
          <w:pPr>
            <w:pStyle w:val="TDC1"/>
            <w:rPr>
              <w:lang w:eastAsia="es-MX"/>
            </w:rPr>
          </w:pPr>
          <w:r>
            <w:tab/>
          </w:r>
          <w:hyperlink w:anchor="_Toc435088287" w:history="1">
            <w:r w:rsidR="00382DB7" w:rsidRPr="000A27DD">
              <w:rPr>
                <w:rStyle w:val="Hipervnculo"/>
              </w:rPr>
              <w:t>//3.6 Otros requerimientos</w:t>
            </w:r>
            <w:r w:rsidR="00382DB7">
              <w:rPr>
                <w:webHidden/>
              </w:rPr>
              <w:tab/>
            </w:r>
            <w:r w:rsidR="00382DB7">
              <w:rPr>
                <w:webHidden/>
              </w:rPr>
              <w:fldChar w:fldCharType="begin"/>
            </w:r>
            <w:r w:rsidR="00382DB7">
              <w:rPr>
                <w:webHidden/>
              </w:rPr>
              <w:instrText xml:space="preserve"> PAGEREF _Toc435088287 \h </w:instrText>
            </w:r>
            <w:r w:rsidR="00382DB7">
              <w:rPr>
                <w:webHidden/>
              </w:rPr>
            </w:r>
            <w:r w:rsidR="00382DB7">
              <w:rPr>
                <w:webHidden/>
              </w:rPr>
              <w:fldChar w:fldCharType="separate"/>
            </w:r>
            <w:r w:rsidR="0012506F">
              <w:rPr>
                <w:webHidden/>
              </w:rPr>
              <w:t>20</w:t>
            </w:r>
            <w:r w:rsidR="00382DB7">
              <w:rPr>
                <w:webHidden/>
              </w:rPr>
              <w:fldChar w:fldCharType="end"/>
            </w:r>
          </w:hyperlink>
        </w:p>
        <w:p w14:paraId="7EA68D78" w14:textId="286143D8" w:rsidR="00877A7A" w:rsidRDefault="00877A7A">
          <w:r>
            <w:rPr>
              <w:b/>
              <w:bCs/>
              <w:lang w:val="es-ES"/>
            </w:rPr>
            <w:fldChar w:fldCharType="end"/>
          </w:r>
        </w:p>
      </w:sdtContent>
    </w:sdt>
    <w:p w14:paraId="1847AD5E" w14:textId="7C08A2AC" w:rsidR="00351DB9" w:rsidRDefault="00351DB9"/>
    <w:p w14:paraId="72558A35" w14:textId="77777777" w:rsidR="00351DB9" w:rsidRDefault="00351DB9">
      <w:r>
        <w:br w:type="page"/>
      </w:r>
    </w:p>
    <w:bookmarkStart w:id="0" w:name="_Toc436083049" w:displacedByCustomXml="next"/>
    <w:bookmarkStart w:id="1" w:name="_Toc434772598" w:displacedByCustomXml="next"/>
    <w:sdt>
      <w:sdtPr>
        <w:rPr>
          <w:rFonts w:ascii="Arial" w:eastAsiaTheme="minorEastAsia" w:hAnsi="Arial" w:cstheme="minorBidi"/>
          <w:b w:val="0"/>
          <w:bCs w:val="0"/>
          <w:color w:val="auto"/>
          <w:spacing w:val="0"/>
          <w:kern w:val="0"/>
          <w:sz w:val="16"/>
          <w:szCs w:val="22"/>
          <w:lang w:val="es-ES"/>
        </w:rPr>
        <w:id w:val="-757201953"/>
        <w:docPartObj>
          <w:docPartGallery w:val="Table of Contents"/>
          <w:docPartUnique/>
        </w:docPartObj>
      </w:sdtPr>
      <w:sdtEndPr>
        <w:rPr>
          <w:rFonts w:asciiTheme="minorHAnsi" w:hAnsiTheme="minorHAnsi"/>
          <w:sz w:val="22"/>
        </w:rPr>
      </w:sdtEndPr>
      <w:sdtContent>
        <w:bookmarkEnd w:id="1" w:displacedByCustomXml="prev"/>
        <w:bookmarkEnd w:id="0" w:displacedByCustomXml="prev"/>
        <w:p w14:paraId="199023A4" w14:textId="2F2561AA" w:rsidR="00351DB9" w:rsidRPr="00921408" w:rsidRDefault="00351DB9" w:rsidP="00351DB9">
          <w:pPr>
            <w:pStyle w:val="Ttulo"/>
            <w:rPr>
              <w:sz w:val="36"/>
            </w:rPr>
          </w:pPr>
          <w:r w:rsidRPr="00921408">
            <w:rPr>
              <w:sz w:val="36"/>
              <w:lang w:val="es-ES"/>
            </w:rPr>
            <w:t>Casos de Uso</w:t>
          </w:r>
        </w:p>
        <w:p w14:paraId="49B401E0" w14:textId="3CFF4A6B" w:rsidR="00351DB9" w:rsidRDefault="00351DB9" w:rsidP="00351DB9">
          <w:pPr>
            <w:pStyle w:val="TDC1"/>
            <w:rPr>
              <w:b/>
              <w:lang w:eastAsia="es-MX"/>
            </w:rPr>
          </w:pPr>
          <w:r>
            <w:fldChar w:fldCharType="begin"/>
          </w:r>
          <w:r>
            <w:instrText xml:space="preserve"> TOC \o "1-3" \h \z \u </w:instrText>
          </w:r>
          <w:r>
            <w:fldChar w:fldCharType="separate"/>
          </w:r>
          <w:hyperlink w:anchor="_Toc436083049" w:history="1">
            <w:r w:rsidRPr="002348EB">
              <w:rPr>
                <w:rStyle w:val="Hipervnculo"/>
                <w:lang w:val="es-ES"/>
              </w:rPr>
              <w:t>Contenido</w:t>
            </w:r>
            <w:r>
              <w:rPr>
                <w:webHidden/>
              </w:rPr>
              <w:tab/>
            </w:r>
            <w:r>
              <w:rPr>
                <w:webHidden/>
              </w:rPr>
              <w:fldChar w:fldCharType="begin"/>
            </w:r>
            <w:r>
              <w:rPr>
                <w:webHidden/>
              </w:rPr>
              <w:instrText xml:space="preserve"> PAGEREF _Toc436083049 \h </w:instrText>
            </w:r>
            <w:r>
              <w:rPr>
                <w:webHidden/>
              </w:rPr>
            </w:r>
            <w:r>
              <w:rPr>
                <w:webHidden/>
              </w:rPr>
              <w:fldChar w:fldCharType="separate"/>
            </w:r>
            <w:r w:rsidR="00136E4F">
              <w:rPr>
                <w:webHidden/>
              </w:rPr>
              <w:t>2</w:t>
            </w:r>
            <w:r>
              <w:rPr>
                <w:webHidden/>
              </w:rPr>
              <w:fldChar w:fldCharType="end"/>
            </w:r>
          </w:hyperlink>
        </w:p>
        <w:p w14:paraId="19B8CA2A" w14:textId="52ACC722" w:rsidR="00351DB9" w:rsidRDefault="00351DB9" w:rsidP="00351DB9">
          <w:pPr>
            <w:pStyle w:val="TDC1"/>
            <w:rPr>
              <w:b/>
              <w:lang w:eastAsia="es-MX"/>
            </w:rPr>
          </w:pPr>
          <w:hyperlink w:anchor="_Toc436083050" w:history="1">
            <w:r w:rsidRPr="002348EB">
              <w:rPr>
                <w:rStyle w:val="Hipervnculo"/>
              </w:rPr>
              <w:t>Casos de uso, descripción breve.</w:t>
            </w:r>
            <w:r>
              <w:rPr>
                <w:webHidden/>
              </w:rPr>
              <w:tab/>
            </w:r>
            <w:r>
              <w:rPr>
                <w:webHidden/>
              </w:rPr>
              <w:fldChar w:fldCharType="begin"/>
            </w:r>
            <w:r>
              <w:rPr>
                <w:webHidden/>
              </w:rPr>
              <w:instrText xml:space="preserve"> PAGEREF _Toc436083050 \h </w:instrText>
            </w:r>
            <w:r>
              <w:rPr>
                <w:webHidden/>
              </w:rPr>
            </w:r>
            <w:r>
              <w:rPr>
                <w:webHidden/>
              </w:rPr>
              <w:fldChar w:fldCharType="separate"/>
            </w:r>
            <w:r w:rsidR="00136E4F">
              <w:rPr>
                <w:webHidden/>
              </w:rPr>
              <w:t>3</w:t>
            </w:r>
            <w:r>
              <w:rPr>
                <w:webHidden/>
              </w:rPr>
              <w:fldChar w:fldCharType="end"/>
            </w:r>
          </w:hyperlink>
        </w:p>
        <w:p w14:paraId="6130744A" w14:textId="0CCA8A75" w:rsidR="00351DB9" w:rsidRDefault="00351DB9" w:rsidP="00351DB9">
          <w:pPr>
            <w:pStyle w:val="TDC2"/>
            <w:tabs>
              <w:tab w:val="right" w:leader="dot" w:pos="8828"/>
            </w:tabs>
            <w:rPr>
              <w:noProof/>
              <w:lang w:eastAsia="es-MX"/>
            </w:rPr>
          </w:pPr>
          <w:hyperlink w:anchor="_Toc436083051" w:history="1">
            <w:r w:rsidRPr="002348EB">
              <w:rPr>
                <w:rStyle w:val="Hipervnculo"/>
                <w:noProof/>
              </w:rPr>
              <w:t>Registro de proyectos:</w:t>
            </w:r>
            <w:r>
              <w:rPr>
                <w:noProof/>
                <w:webHidden/>
              </w:rPr>
              <w:tab/>
            </w:r>
            <w:r>
              <w:rPr>
                <w:noProof/>
                <w:webHidden/>
              </w:rPr>
              <w:fldChar w:fldCharType="begin"/>
            </w:r>
            <w:r>
              <w:rPr>
                <w:noProof/>
                <w:webHidden/>
              </w:rPr>
              <w:instrText xml:space="preserve"> PAGEREF _Toc436083051 \h </w:instrText>
            </w:r>
            <w:r>
              <w:rPr>
                <w:noProof/>
                <w:webHidden/>
              </w:rPr>
            </w:r>
            <w:r>
              <w:rPr>
                <w:noProof/>
                <w:webHidden/>
              </w:rPr>
              <w:fldChar w:fldCharType="separate"/>
            </w:r>
            <w:r w:rsidR="00136E4F">
              <w:rPr>
                <w:noProof/>
                <w:webHidden/>
              </w:rPr>
              <w:t>3</w:t>
            </w:r>
            <w:r>
              <w:rPr>
                <w:noProof/>
                <w:webHidden/>
              </w:rPr>
              <w:fldChar w:fldCharType="end"/>
            </w:r>
          </w:hyperlink>
        </w:p>
        <w:p w14:paraId="1AEA1C38" w14:textId="7CBB2220" w:rsidR="00351DB9" w:rsidRDefault="00351DB9" w:rsidP="00351DB9">
          <w:pPr>
            <w:pStyle w:val="TDC2"/>
            <w:tabs>
              <w:tab w:val="right" w:leader="dot" w:pos="8828"/>
            </w:tabs>
            <w:rPr>
              <w:noProof/>
              <w:lang w:eastAsia="es-MX"/>
            </w:rPr>
          </w:pPr>
          <w:hyperlink w:anchor="_Toc436083052" w:history="1">
            <w:r w:rsidRPr="002348EB">
              <w:rPr>
                <w:rStyle w:val="Hipervnculo"/>
                <w:noProof/>
              </w:rPr>
              <w:t>Registro de estudiantes de servicio social:</w:t>
            </w:r>
            <w:r>
              <w:rPr>
                <w:noProof/>
                <w:webHidden/>
              </w:rPr>
              <w:tab/>
            </w:r>
            <w:r>
              <w:rPr>
                <w:noProof/>
                <w:webHidden/>
              </w:rPr>
              <w:fldChar w:fldCharType="begin"/>
            </w:r>
            <w:r>
              <w:rPr>
                <w:noProof/>
                <w:webHidden/>
              </w:rPr>
              <w:instrText xml:space="preserve"> PAGEREF _Toc436083052 \h </w:instrText>
            </w:r>
            <w:r>
              <w:rPr>
                <w:noProof/>
                <w:webHidden/>
              </w:rPr>
            </w:r>
            <w:r>
              <w:rPr>
                <w:noProof/>
                <w:webHidden/>
              </w:rPr>
              <w:fldChar w:fldCharType="separate"/>
            </w:r>
            <w:r w:rsidR="00136E4F">
              <w:rPr>
                <w:noProof/>
                <w:webHidden/>
              </w:rPr>
              <w:t>3</w:t>
            </w:r>
            <w:r>
              <w:rPr>
                <w:noProof/>
                <w:webHidden/>
              </w:rPr>
              <w:fldChar w:fldCharType="end"/>
            </w:r>
          </w:hyperlink>
        </w:p>
        <w:p w14:paraId="224941F3" w14:textId="0976CBA5" w:rsidR="00351DB9" w:rsidRDefault="00351DB9" w:rsidP="00351DB9">
          <w:pPr>
            <w:pStyle w:val="TDC2"/>
            <w:tabs>
              <w:tab w:val="right" w:leader="dot" w:pos="8828"/>
            </w:tabs>
            <w:rPr>
              <w:noProof/>
              <w:lang w:eastAsia="es-MX"/>
            </w:rPr>
          </w:pPr>
          <w:hyperlink w:anchor="_Toc436083053" w:history="1">
            <w:r w:rsidRPr="002348EB">
              <w:rPr>
                <w:rStyle w:val="Hipervnculo"/>
                <w:noProof/>
              </w:rPr>
              <w:t>Registro de horario:</w:t>
            </w:r>
            <w:r>
              <w:rPr>
                <w:noProof/>
                <w:webHidden/>
              </w:rPr>
              <w:tab/>
            </w:r>
            <w:r>
              <w:rPr>
                <w:noProof/>
                <w:webHidden/>
              </w:rPr>
              <w:fldChar w:fldCharType="begin"/>
            </w:r>
            <w:r>
              <w:rPr>
                <w:noProof/>
                <w:webHidden/>
              </w:rPr>
              <w:instrText xml:space="preserve"> PAGEREF _Toc436083053 \h </w:instrText>
            </w:r>
            <w:r>
              <w:rPr>
                <w:noProof/>
                <w:webHidden/>
              </w:rPr>
            </w:r>
            <w:r>
              <w:rPr>
                <w:noProof/>
                <w:webHidden/>
              </w:rPr>
              <w:fldChar w:fldCharType="separate"/>
            </w:r>
            <w:r w:rsidR="00136E4F">
              <w:rPr>
                <w:noProof/>
                <w:webHidden/>
              </w:rPr>
              <w:t>3</w:t>
            </w:r>
            <w:r>
              <w:rPr>
                <w:noProof/>
                <w:webHidden/>
              </w:rPr>
              <w:fldChar w:fldCharType="end"/>
            </w:r>
          </w:hyperlink>
        </w:p>
        <w:p w14:paraId="6F73C431" w14:textId="1F499C8D" w:rsidR="00351DB9" w:rsidRDefault="00351DB9" w:rsidP="00351DB9">
          <w:pPr>
            <w:pStyle w:val="TDC1"/>
            <w:rPr>
              <w:b/>
              <w:lang w:eastAsia="es-MX"/>
            </w:rPr>
          </w:pPr>
          <w:hyperlink w:anchor="_Toc436083054" w:history="1">
            <w:r w:rsidRPr="002348EB">
              <w:rPr>
                <w:rStyle w:val="Hipervnculo"/>
              </w:rPr>
              <w:t>Casos de uso, descripción con platillas</w:t>
            </w:r>
            <w:r>
              <w:rPr>
                <w:webHidden/>
              </w:rPr>
              <w:tab/>
            </w:r>
            <w:r>
              <w:rPr>
                <w:webHidden/>
              </w:rPr>
              <w:fldChar w:fldCharType="begin"/>
            </w:r>
            <w:r>
              <w:rPr>
                <w:webHidden/>
              </w:rPr>
              <w:instrText xml:space="preserve"> PAGEREF _Toc436083054 \h </w:instrText>
            </w:r>
            <w:r>
              <w:rPr>
                <w:webHidden/>
              </w:rPr>
            </w:r>
            <w:r>
              <w:rPr>
                <w:webHidden/>
              </w:rPr>
              <w:fldChar w:fldCharType="separate"/>
            </w:r>
            <w:r w:rsidR="00136E4F">
              <w:rPr>
                <w:webHidden/>
              </w:rPr>
              <w:t>3</w:t>
            </w:r>
            <w:r>
              <w:rPr>
                <w:webHidden/>
              </w:rPr>
              <w:fldChar w:fldCharType="end"/>
            </w:r>
          </w:hyperlink>
        </w:p>
        <w:p w14:paraId="473A7F7D" w14:textId="4B28AA72" w:rsidR="00351DB9" w:rsidRDefault="00351DB9" w:rsidP="00351DB9">
          <w:pPr>
            <w:pStyle w:val="TDC1"/>
            <w:rPr>
              <w:b/>
              <w:lang w:eastAsia="es-MX"/>
            </w:rPr>
          </w:pPr>
          <w:hyperlink w:anchor="_Toc436083055" w:history="1">
            <w:r w:rsidRPr="002348EB">
              <w:rPr>
                <w:rStyle w:val="Hipervnculo"/>
              </w:rPr>
              <w:t>Prototipo</w:t>
            </w:r>
            <w:r>
              <w:rPr>
                <w:webHidden/>
              </w:rPr>
              <w:tab/>
            </w:r>
            <w:r>
              <w:rPr>
                <w:webHidden/>
              </w:rPr>
              <w:fldChar w:fldCharType="begin"/>
            </w:r>
            <w:r>
              <w:rPr>
                <w:webHidden/>
              </w:rPr>
              <w:instrText xml:space="preserve"> PAGEREF _Toc436083055 \h </w:instrText>
            </w:r>
            <w:r>
              <w:rPr>
                <w:webHidden/>
              </w:rPr>
            </w:r>
            <w:r>
              <w:rPr>
                <w:webHidden/>
              </w:rPr>
              <w:fldChar w:fldCharType="separate"/>
            </w:r>
            <w:r w:rsidR="00136E4F">
              <w:rPr>
                <w:webHidden/>
              </w:rPr>
              <w:t>8</w:t>
            </w:r>
            <w:r>
              <w:rPr>
                <w:webHidden/>
              </w:rPr>
              <w:fldChar w:fldCharType="end"/>
            </w:r>
          </w:hyperlink>
        </w:p>
        <w:p w14:paraId="2A39C9A2" w14:textId="45EB3042" w:rsidR="00351DB9" w:rsidRDefault="00351DB9" w:rsidP="00351DB9">
          <w:pPr>
            <w:pStyle w:val="TDC1"/>
            <w:rPr>
              <w:b/>
              <w:lang w:eastAsia="es-MX"/>
            </w:rPr>
          </w:pPr>
          <w:hyperlink w:anchor="_Toc436083056" w:history="1">
            <w:r w:rsidRPr="002348EB">
              <w:rPr>
                <w:rStyle w:val="Hipervnculo"/>
              </w:rPr>
              <w:t>Cuestionario para requerimientos no funcionales</w:t>
            </w:r>
            <w:r>
              <w:rPr>
                <w:webHidden/>
              </w:rPr>
              <w:tab/>
            </w:r>
            <w:r>
              <w:rPr>
                <w:webHidden/>
              </w:rPr>
              <w:fldChar w:fldCharType="begin"/>
            </w:r>
            <w:r>
              <w:rPr>
                <w:webHidden/>
              </w:rPr>
              <w:instrText xml:space="preserve"> PAGEREF _Toc436083056 \h </w:instrText>
            </w:r>
            <w:r>
              <w:rPr>
                <w:webHidden/>
              </w:rPr>
            </w:r>
            <w:r>
              <w:rPr>
                <w:webHidden/>
              </w:rPr>
              <w:fldChar w:fldCharType="separate"/>
            </w:r>
            <w:r w:rsidR="00136E4F">
              <w:rPr>
                <w:webHidden/>
              </w:rPr>
              <w:t>9</w:t>
            </w:r>
            <w:r>
              <w:rPr>
                <w:webHidden/>
              </w:rPr>
              <w:fldChar w:fldCharType="end"/>
            </w:r>
          </w:hyperlink>
        </w:p>
        <w:p w14:paraId="05F922EC" w14:textId="77777777" w:rsidR="00351DB9" w:rsidRDefault="00351DB9" w:rsidP="00351DB9">
          <w:pPr>
            <w:jc w:val="both"/>
            <w:rPr>
              <w:lang w:val="es-ES"/>
            </w:rPr>
          </w:pPr>
          <w:r>
            <w:rPr>
              <w:b/>
              <w:bCs/>
              <w:lang w:val="es-ES"/>
            </w:rPr>
            <w:fldChar w:fldCharType="end"/>
          </w:r>
        </w:p>
      </w:sdtContent>
    </w:sdt>
    <w:p w14:paraId="57233081" w14:textId="4B7DD934" w:rsidR="00351DB9" w:rsidRDefault="00351DB9"/>
    <w:p w14:paraId="36028951" w14:textId="77777777" w:rsidR="00351DB9" w:rsidRDefault="00351DB9">
      <w:r>
        <w:br w:type="page"/>
      </w:r>
    </w:p>
    <w:p w14:paraId="5F54DC92" w14:textId="77777777" w:rsidR="00351DB9" w:rsidRPr="00D54CD6" w:rsidRDefault="00351DB9" w:rsidP="00351DB9">
      <w:pPr>
        <w:pStyle w:val="Ttulo"/>
      </w:pPr>
      <w:bookmarkStart w:id="2" w:name="_Toc436083050"/>
      <w:r w:rsidRPr="00D54CD6">
        <w:lastRenderedPageBreak/>
        <w:t>Casos de uso, descripción breve.</w:t>
      </w:r>
      <w:bookmarkEnd w:id="2"/>
    </w:p>
    <w:p w14:paraId="559EC287" w14:textId="77777777" w:rsidR="00351DB9" w:rsidRPr="00CC2BD6" w:rsidRDefault="00351DB9" w:rsidP="00351DB9">
      <w:pPr>
        <w:pStyle w:val="Ttulo2"/>
      </w:pPr>
      <w:bookmarkStart w:id="3" w:name="_Toc436083051"/>
      <w:r w:rsidRPr="00CC2BD6">
        <w:t>Registro de proyectos:</w:t>
      </w:r>
      <w:bookmarkEnd w:id="3"/>
      <w:r w:rsidRPr="00CC2BD6">
        <w:t xml:space="preserve"> </w:t>
      </w:r>
    </w:p>
    <w:p w14:paraId="469987B0" w14:textId="77777777" w:rsidR="00351DB9" w:rsidRPr="00CC2BD6" w:rsidRDefault="00351DB9" w:rsidP="00351DB9">
      <w:pPr>
        <w:pStyle w:val="NormalArial"/>
        <w:rPr>
          <w:rStyle w:val="NormalArialCar"/>
        </w:rPr>
      </w:pPr>
      <w:r w:rsidRPr="00CC2BD6">
        <w:rPr>
          <w:rStyle w:val="NormalArialCar"/>
        </w:rPr>
        <w:t>En este caso, el estudiante podrá hacer el registro de los proyectos en los cuales se encuentre trabajando a lo largo de su servicio social, deberá incluir las características destacadas de dicho proyecto, aspectos tales como nombre, fecha de inicio, fecha de finalización, descripción breve, actividades a realizar y añadir más información que el estudiante o el asesor del servicio social considere pertinente.</w:t>
      </w:r>
    </w:p>
    <w:p w14:paraId="0AF75231" w14:textId="77777777" w:rsidR="00351DB9" w:rsidRPr="00CC2BD6" w:rsidRDefault="00351DB9" w:rsidP="00351DB9">
      <w:pPr>
        <w:pStyle w:val="Ttulo2"/>
      </w:pPr>
      <w:bookmarkStart w:id="4" w:name="_Toc436083052"/>
      <w:r w:rsidRPr="00CC2BD6">
        <w:t>Registro de estudiantes de servicio social:</w:t>
      </w:r>
      <w:bookmarkEnd w:id="4"/>
      <w:ins w:id="5" w:author="Lizbeth" w:date="2015-11-19T09:53:00Z">
        <w:r>
          <w:t xml:space="preserve"> </w:t>
        </w:r>
      </w:ins>
    </w:p>
    <w:p w14:paraId="4D18E0D1" w14:textId="77777777" w:rsidR="00351DB9" w:rsidRDefault="00351DB9" w:rsidP="00351DB9">
      <w:pPr>
        <w:jc w:val="both"/>
        <w:rPr>
          <w:rStyle w:val="NormalArialCar"/>
          <w:rFonts w:cstheme="minorBidi"/>
          <w:b w:val="0"/>
          <w:color w:val="auto"/>
          <w:szCs w:val="22"/>
        </w:rPr>
      </w:pPr>
      <w:r w:rsidRPr="00CC2BD6">
        <w:rPr>
          <w:rStyle w:val="NormalArialCar"/>
          <w:rFonts w:cstheme="minorBidi"/>
          <w:b w:val="0"/>
          <w:color w:val="auto"/>
          <w:szCs w:val="22"/>
        </w:rPr>
        <w:t>Los estudiantes entrar</w:t>
      </w:r>
      <w:r>
        <w:rPr>
          <w:rStyle w:val="NormalArialCar"/>
          <w:rFonts w:cstheme="minorBidi"/>
          <w:b w:val="0"/>
          <w:color w:val="auto"/>
          <w:szCs w:val="22"/>
        </w:rPr>
        <w:t>á</w:t>
      </w:r>
      <w:r w:rsidRPr="00CC2BD6">
        <w:rPr>
          <w:rStyle w:val="NormalArialCar"/>
          <w:rFonts w:cstheme="minorBidi"/>
          <w:b w:val="0"/>
          <w:color w:val="auto"/>
          <w:szCs w:val="22"/>
        </w:rPr>
        <w:t xml:space="preserve">n a un portal que les permitirá acceder al sistema de registro de actividades, cabe destacar que los alumnos </w:t>
      </w:r>
      <w:r>
        <w:rPr>
          <w:rStyle w:val="NormalArialCar"/>
          <w:rFonts w:cstheme="minorBidi"/>
          <w:b w:val="0"/>
          <w:color w:val="auto"/>
          <w:szCs w:val="22"/>
        </w:rPr>
        <w:t>utilizaran su usuario y contraseña</w:t>
      </w:r>
      <w:r w:rsidRPr="00CC2BD6">
        <w:rPr>
          <w:rStyle w:val="NormalArialCar"/>
          <w:rFonts w:cstheme="minorBidi"/>
          <w:b w:val="0"/>
          <w:color w:val="auto"/>
          <w:szCs w:val="22"/>
        </w:rPr>
        <w:t xml:space="preserve"> que fueron provistas previamente por la universidad, los alumnos utilizar</w:t>
      </w:r>
      <w:r>
        <w:rPr>
          <w:rStyle w:val="NormalArialCar"/>
          <w:rFonts w:cstheme="minorBidi"/>
          <w:b w:val="0"/>
          <w:color w:val="auto"/>
          <w:szCs w:val="22"/>
        </w:rPr>
        <w:t>á</w:t>
      </w:r>
      <w:r w:rsidRPr="00CC2BD6">
        <w:rPr>
          <w:rStyle w:val="NormalArialCar"/>
          <w:rFonts w:cstheme="minorBidi"/>
          <w:b w:val="0"/>
          <w:color w:val="auto"/>
          <w:szCs w:val="22"/>
        </w:rPr>
        <w:t xml:space="preserve">n estas cuentas con su número de folio del servicio social para acceder al sistema </w:t>
      </w:r>
      <w:r>
        <w:rPr>
          <w:rStyle w:val="NormalArialCar"/>
          <w:rFonts w:cstheme="minorBidi"/>
          <w:b w:val="0"/>
          <w:color w:val="auto"/>
          <w:szCs w:val="22"/>
        </w:rPr>
        <w:t>y</w:t>
      </w:r>
      <w:r w:rsidRPr="00CC2BD6">
        <w:rPr>
          <w:rStyle w:val="NormalArialCar"/>
          <w:rFonts w:cstheme="minorBidi"/>
          <w:b w:val="0"/>
          <w:color w:val="auto"/>
          <w:szCs w:val="22"/>
        </w:rPr>
        <w:t xml:space="preserve"> llevar a cabo sus registro</w:t>
      </w:r>
      <w:r>
        <w:rPr>
          <w:rStyle w:val="NormalArialCar"/>
          <w:rFonts w:cstheme="minorBidi"/>
          <w:b w:val="0"/>
          <w:color w:val="auto"/>
          <w:szCs w:val="22"/>
        </w:rPr>
        <w:t>s</w:t>
      </w:r>
      <w:r w:rsidRPr="00CC2BD6">
        <w:rPr>
          <w:rStyle w:val="NormalArialCar"/>
          <w:rFonts w:cstheme="minorBidi"/>
          <w:b w:val="0"/>
          <w:color w:val="auto"/>
          <w:szCs w:val="22"/>
        </w:rPr>
        <w:t xml:space="preserve"> de actividades</w:t>
      </w:r>
      <w:r>
        <w:rPr>
          <w:rStyle w:val="NormalArialCar"/>
          <w:rFonts w:cstheme="minorBidi"/>
          <w:b w:val="0"/>
          <w:color w:val="auto"/>
          <w:szCs w:val="22"/>
        </w:rPr>
        <w:t xml:space="preserve"> y generación de reportes mensuales</w:t>
      </w:r>
      <w:r w:rsidRPr="00CC2BD6">
        <w:rPr>
          <w:rStyle w:val="NormalArialCar"/>
          <w:rFonts w:cstheme="minorBidi"/>
          <w:b w:val="0"/>
          <w:color w:val="auto"/>
          <w:szCs w:val="22"/>
        </w:rPr>
        <w:t>.</w:t>
      </w:r>
    </w:p>
    <w:p w14:paraId="4E75828C" w14:textId="77777777" w:rsidR="00351DB9" w:rsidRPr="00CC2BD6" w:rsidRDefault="00351DB9" w:rsidP="00351DB9">
      <w:pPr>
        <w:pStyle w:val="Ttulo2"/>
      </w:pPr>
      <w:bookmarkStart w:id="6" w:name="_Toc436083053"/>
      <w:r w:rsidRPr="00CC2BD6">
        <w:t>Registro de horario:</w:t>
      </w:r>
      <w:bookmarkEnd w:id="6"/>
    </w:p>
    <w:p w14:paraId="0D1E1FC9" w14:textId="77777777" w:rsidR="00351DB9" w:rsidRPr="00351DB9" w:rsidRDefault="00351DB9" w:rsidP="00351DB9">
      <w:pPr>
        <w:jc w:val="both"/>
        <w:rPr>
          <w:rFonts w:ascii="Arial" w:hAnsi="Arial" w:cs="Arial"/>
          <w:sz w:val="24"/>
          <w:szCs w:val="24"/>
        </w:rPr>
      </w:pPr>
      <w:r w:rsidRPr="00351DB9">
        <w:rPr>
          <w:rFonts w:ascii="Arial" w:hAnsi="Arial" w:cs="Arial"/>
          <w:sz w:val="24"/>
          <w:szCs w:val="24"/>
          <w:lang w:val="es-ES"/>
        </w:rPr>
        <w:t>En este apartado los estudiantes seleccionarán el horario que mejor se acomode con su horario de clases. Se mostrará en pantalla una serie de horarios con los que cuenta la dependencia para realizar el SS.</w:t>
      </w:r>
    </w:p>
    <w:p w14:paraId="57B61D36" w14:textId="77777777" w:rsidR="00351DB9" w:rsidRPr="00AA2DB9" w:rsidRDefault="00351DB9" w:rsidP="00351DB9">
      <w:pPr>
        <w:pStyle w:val="Ttulo"/>
        <w:rPr>
          <w:sz w:val="48"/>
        </w:rPr>
      </w:pPr>
      <w:bookmarkStart w:id="7" w:name="_Toc436083054"/>
      <w:r w:rsidRPr="00AA2DB9">
        <w:rPr>
          <w:sz w:val="48"/>
        </w:rPr>
        <w:t>Casos de uso, descripción con platillas</w:t>
      </w:r>
      <w:bookmarkEnd w:id="7"/>
    </w:p>
    <w:tbl>
      <w:tblPr>
        <w:tblW w:w="4923" w:type="pct"/>
        <w:tblLook w:val="04A0" w:firstRow="1" w:lastRow="0" w:firstColumn="1" w:lastColumn="0" w:noHBand="0" w:noVBand="1"/>
      </w:tblPr>
      <w:tblGrid>
        <w:gridCol w:w="2803"/>
        <w:gridCol w:w="6112"/>
      </w:tblGrid>
      <w:tr w:rsidR="00351DB9" w:rsidRPr="005B6FE0" w14:paraId="4CE823F7"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008B8D7E" w14:textId="77777777" w:rsidR="00351DB9" w:rsidRPr="00731113" w:rsidRDefault="00351DB9" w:rsidP="00412653">
            <w:pPr>
              <w:rPr>
                <w:rFonts w:cs="Arial"/>
                <w:b/>
                <w:lang w:val="es-ES"/>
              </w:rPr>
            </w:pPr>
            <w:r w:rsidRPr="00731113">
              <w:rPr>
                <w:rFonts w:cs="Arial"/>
                <w:b/>
                <w:lang w:val="es-ES"/>
              </w:rPr>
              <w:softHyphen/>
            </w:r>
            <w:r w:rsidRPr="00731113">
              <w:rPr>
                <w:rFonts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tcPr>
          <w:p w14:paraId="04BFCB55" w14:textId="77777777" w:rsidR="00351DB9" w:rsidRPr="005B6FE0" w:rsidRDefault="00351DB9" w:rsidP="00412653">
            <w:pPr>
              <w:rPr>
                <w:rFonts w:cs="Arial"/>
                <w:lang w:val="es-ES"/>
              </w:rPr>
            </w:pPr>
            <w:r>
              <w:rPr>
                <w:rFonts w:cs="Arial"/>
                <w:lang w:val="es-ES"/>
              </w:rPr>
              <w:t>CU-1</w:t>
            </w:r>
          </w:p>
        </w:tc>
      </w:tr>
      <w:tr w:rsidR="00351DB9" w:rsidRPr="00731113" w14:paraId="2ABB9F1E"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00B8A6E4" w14:textId="77777777" w:rsidR="00351DB9" w:rsidRPr="00731113" w:rsidRDefault="00351DB9" w:rsidP="00412653">
            <w:pPr>
              <w:rPr>
                <w:rFonts w:cs="Arial"/>
                <w:b/>
                <w:lang w:val="es-ES"/>
              </w:rPr>
            </w:pPr>
            <w:r w:rsidRPr="00731113">
              <w:rPr>
                <w:rFonts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tcPr>
          <w:p w14:paraId="46E7191F" w14:textId="77777777" w:rsidR="00351DB9" w:rsidRPr="00731113" w:rsidRDefault="00351DB9" w:rsidP="00412653">
            <w:pPr>
              <w:rPr>
                <w:rFonts w:cs="Arial"/>
                <w:lang w:val="es-ES"/>
              </w:rPr>
            </w:pPr>
            <w:r>
              <w:rPr>
                <w:rFonts w:cs="Arial"/>
                <w:lang w:val="es-ES"/>
              </w:rPr>
              <w:t>Registro de proyectos</w:t>
            </w:r>
          </w:p>
        </w:tc>
      </w:tr>
      <w:tr w:rsidR="00351DB9" w:rsidRPr="00731113" w14:paraId="4DE0C743"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7AD41391" w14:textId="77777777" w:rsidR="00351DB9" w:rsidRPr="00731113" w:rsidRDefault="00351DB9" w:rsidP="00412653">
            <w:pPr>
              <w:rPr>
                <w:rFonts w:cs="Arial"/>
                <w:b/>
                <w:lang w:val="es-ES"/>
              </w:rPr>
            </w:pPr>
            <w:r w:rsidRPr="00731113">
              <w:rPr>
                <w:rFonts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tcPr>
          <w:p w14:paraId="34FFA16E" w14:textId="77777777" w:rsidR="00351DB9" w:rsidRPr="00731113" w:rsidRDefault="00351DB9" w:rsidP="00412653">
            <w:pPr>
              <w:rPr>
                <w:rFonts w:cs="Arial"/>
                <w:lang w:val="es-ES"/>
              </w:rPr>
            </w:pPr>
            <w:r>
              <w:rPr>
                <w:rFonts w:cs="Arial"/>
                <w:lang w:val="es-ES"/>
              </w:rPr>
              <w:t>Renato Vargas Gómez, Francisco Javier Miranda Carreño y Cristian Daniel Mendoza Granados.</w:t>
            </w:r>
          </w:p>
        </w:tc>
      </w:tr>
      <w:tr w:rsidR="00351DB9" w:rsidRPr="00731113" w14:paraId="5F504260"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43492810" w14:textId="77777777" w:rsidR="00351DB9" w:rsidRPr="00731113" w:rsidRDefault="00351DB9" w:rsidP="00412653">
            <w:pPr>
              <w:rPr>
                <w:rFonts w:cs="Arial"/>
                <w:b/>
                <w:lang w:val="es-ES"/>
              </w:rPr>
            </w:pPr>
            <w:r w:rsidRPr="00731113">
              <w:rPr>
                <w:rFonts w:cs="Arial"/>
                <w:b/>
                <w:lang w:val="es-ES"/>
              </w:rPr>
              <w:t>Fecha de creación:</w:t>
            </w:r>
          </w:p>
        </w:tc>
        <w:tc>
          <w:tcPr>
            <w:tcW w:w="3428" w:type="pct"/>
            <w:tcBorders>
              <w:top w:val="single" w:sz="4" w:space="0" w:color="000000"/>
              <w:left w:val="single" w:sz="4" w:space="0" w:color="000000"/>
              <w:bottom w:val="single" w:sz="4" w:space="0" w:color="000000"/>
              <w:right w:val="single" w:sz="8" w:space="0" w:color="000000"/>
            </w:tcBorders>
          </w:tcPr>
          <w:p w14:paraId="6892B5AB" w14:textId="77777777" w:rsidR="00351DB9" w:rsidRPr="00731113" w:rsidRDefault="00351DB9" w:rsidP="00412653">
            <w:pPr>
              <w:rPr>
                <w:rFonts w:cs="Arial"/>
                <w:lang w:val="es-ES"/>
              </w:rPr>
            </w:pPr>
            <w:r>
              <w:rPr>
                <w:rFonts w:cs="Arial"/>
                <w:lang w:val="es-ES"/>
              </w:rPr>
              <w:t>07/11/2015</w:t>
            </w:r>
          </w:p>
        </w:tc>
      </w:tr>
      <w:tr w:rsidR="00351DB9" w:rsidRPr="00731113" w14:paraId="4813967B"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250F543D" w14:textId="77777777" w:rsidR="00351DB9" w:rsidRPr="00731113" w:rsidRDefault="00351DB9" w:rsidP="00412653">
            <w:pPr>
              <w:rPr>
                <w:rFonts w:cs="Arial"/>
                <w:b/>
                <w:lang w:val="es-ES"/>
              </w:rPr>
            </w:pPr>
            <w:r w:rsidRPr="00731113">
              <w:rPr>
                <w:rFonts w:cs="Arial"/>
                <w:b/>
                <w:lang w:val="es-ES"/>
              </w:rPr>
              <w:t>Fecha de actualización:</w:t>
            </w:r>
          </w:p>
        </w:tc>
        <w:tc>
          <w:tcPr>
            <w:tcW w:w="3428" w:type="pct"/>
            <w:tcBorders>
              <w:top w:val="single" w:sz="4" w:space="0" w:color="000000"/>
              <w:left w:val="single" w:sz="4" w:space="0" w:color="000000"/>
              <w:bottom w:val="single" w:sz="4" w:space="0" w:color="000000"/>
              <w:right w:val="single" w:sz="8" w:space="0" w:color="000000"/>
            </w:tcBorders>
          </w:tcPr>
          <w:p w14:paraId="581F6932" w14:textId="77777777" w:rsidR="00351DB9" w:rsidRPr="00731113" w:rsidRDefault="00351DB9" w:rsidP="00412653">
            <w:pPr>
              <w:rPr>
                <w:rFonts w:cs="Arial"/>
                <w:lang w:val="es-ES"/>
              </w:rPr>
            </w:pPr>
            <w:r>
              <w:rPr>
                <w:rFonts w:cs="Arial"/>
                <w:lang w:val="es-ES"/>
              </w:rPr>
              <w:t>23/11/2015</w:t>
            </w:r>
          </w:p>
        </w:tc>
      </w:tr>
      <w:tr w:rsidR="00351DB9" w:rsidRPr="00731113" w14:paraId="6D64F98F"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3280B511" w14:textId="77777777" w:rsidR="00351DB9" w:rsidRPr="00731113" w:rsidRDefault="00351DB9" w:rsidP="00412653">
            <w:pPr>
              <w:rPr>
                <w:rFonts w:cs="Arial"/>
                <w:b/>
                <w:lang w:val="es-ES"/>
              </w:rPr>
            </w:pPr>
            <w:r>
              <w:rPr>
                <w:rFonts w:cs="Arial"/>
                <w:b/>
                <w:lang w:val="es-ES"/>
              </w:rPr>
              <w:t>A</w:t>
            </w:r>
            <w:r w:rsidRPr="00731113">
              <w:rPr>
                <w:rFonts w:cs="Arial"/>
                <w:b/>
                <w:lang w:val="es-ES"/>
              </w:rPr>
              <w:t>ctor(es):</w:t>
            </w:r>
          </w:p>
        </w:tc>
        <w:tc>
          <w:tcPr>
            <w:tcW w:w="3428" w:type="pct"/>
            <w:tcBorders>
              <w:top w:val="single" w:sz="4" w:space="0" w:color="000000"/>
              <w:left w:val="single" w:sz="4" w:space="0" w:color="000000"/>
              <w:bottom w:val="single" w:sz="4" w:space="0" w:color="000000"/>
              <w:right w:val="single" w:sz="8" w:space="0" w:color="000000"/>
            </w:tcBorders>
          </w:tcPr>
          <w:p w14:paraId="0EAF127D" w14:textId="77777777" w:rsidR="00351DB9" w:rsidRPr="00731113" w:rsidRDefault="00351DB9" w:rsidP="00412653">
            <w:pPr>
              <w:rPr>
                <w:rFonts w:cs="Arial"/>
                <w:lang w:val="es-ES"/>
              </w:rPr>
            </w:pPr>
            <w:r>
              <w:rPr>
                <w:rFonts w:cs="Arial"/>
                <w:lang w:val="es-ES"/>
              </w:rPr>
              <w:t>Alumno y coordinador.</w:t>
            </w:r>
          </w:p>
        </w:tc>
      </w:tr>
      <w:tr w:rsidR="00351DB9" w:rsidRPr="00035976" w14:paraId="26CBBD85"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55C6CCF9" w14:textId="77777777" w:rsidR="00351DB9" w:rsidRPr="00731113" w:rsidRDefault="00351DB9" w:rsidP="00412653">
            <w:pPr>
              <w:rPr>
                <w:rFonts w:cs="Arial"/>
                <w:b/>
                <w:lang w:val="es-ES"/>
              </w:rPr>
            </w:pPr>
            <w:r w:rsidRPr="00731113">
              <w:rPr>
                <w:rFonts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tcPr>
          <w:p w14:paraId="46B24732" w14:textId="77777777" w:rsidR="00351DB9" w:rsidRDefault="00351DB9" w:rsidP="00412653">
            <w:pPr>
              <w:rPr>
                <w:rFonts w:cs="Arial"/>
                <w:szCs w:val="24"/>
              </w:rPr>
            </w:pPr>
            <w:r w:rsidRPr="00E07DC1">
              <w:rPr>
                <w:rFonts w:cs="Arial"/>
                <w:szCs w:val="24"/>
              </w:rPr>
              <w:t>El estudiante podrá registrar los o el proyecto en el cual estar</w:t>
            </w:r>
            <w:r>
              <w:rPr>
                <w:rFonts w:cs="Arial"/>
                <w:szCs w:val="24"/>
              </w:rPr>
              <w:t xml:space="preserve">á </w:t>
            </w:r>
            <w:r>
              <w:rPr>
                <w:rFonts w:cs="Arial"/>
                <w:szCs w:val="24"/>
              </w:rPr>
              <w:lastRenderedPageBreak/>
              <w:t>trabajando en el SS.</w:t>
            </w:r>
          </w:p>
          <w:p w14:paraId="406221BB" w14:textId="77777777" w:rsidR="00351DB9" w:rsidRDefault="00351DB9" w:rsidP="00412653">
            <w:pPr>
              <w:rPr>
                <w:rFonts w:cs="Arial"/>
                <w:szCs w:val="24"/>
              </w:rPr>
            </w:pPr>
            <w:r>
              <w:rPr>
                <w:rFonts w:cs="Arial"/>
                <w:szCs w:val="24"/>
              </w:rPr>
              <w:t>Se mostrará en pantalla una caja de texto en la cual el estudiante deberá ingresar el nombre de proyecto, además de otras dos cajas de texto en las cuales podrá ingresar la fecha de inicio y término del proyecto, para facilitar el uso, el usuario tendrá acceso a un pequeño calendario en el cual podrá ingresar las fechas. También deberá agregar una breve descripción del proyecto en el cual estará trabajando.</w:t>
            </w:r>
          </w:p>
          <w:p w14:paraId="0FB4D13D" w14:textId="77777777" w:rsidR="00351DB9" w:rsidRPr="00E07DC1" w:rsidRDefault="00351DB9" w:rsidP="00412653">
            <w:pPr>
              <w:rPr>
                <w:rFonts w:cs="Arial"/>
                <w:szCs w:val="24"/>
              </w:rPr>
            </w:pPr>
            <w:r>
              <w:rPr>
                <w:rFonts w:cs="Arial"/>
                <w:szCs w:val="24"/>
              </w:rPr>
              <w:t>Finalmente deberá guardarlo, para esto tendrá la posibilidad de guardarlo dando clic en un botón llamado “Guardar”.</w:t>
            </w:r>
          </w:p>
        </w:tc>
      </w:tr>
      <w:tr w:rsidR="00351DB9" w:rsidRPr="00035976" w14:paraId="46CEA7AC"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71325F2C" w14:textId="77777777" w:rsidR="00351DB9" w:rsidRPr="00731113" w:rsidRDefault="00351DB9" w:rsidP="00412653">
            <w:pPr>
              <w:rPr>
                <w:rFonts w:cs="Arial"/>
                <w:b/>
                <w:lang w:val="es-ES"/>
              </w:rPr>
            </w:pPr>
            <w:r w:rsidRPr="00731113">
              <w:rPr>
                <w:rFonts w:cs="Arial"/>
                <w:b/>
                <w:lang w:val="es-ES"/>
              </w:rPr>
              <w:lastRenderedPageBreak/>
              <w:t>Precondiciones:</w:t>
            </w:r>
          </w:p>
        </w:tc>
        <w:tc>
          <w:tcPr>
            <w:tcW w:w="3428" w:type="pct"/>
            <w:tcBorders>
              <w:top w:val="single" w:sz="4" w:space="0" w:color="000000"/>
              <w:left w:val="single" w:sz="4" w:space="0" w:color="000000"/>
              <w:bottom w:val="single" w:sz="4" w:space="0" w:color="000000"/>
              <w:right w:val="single" w:sz="8" w:space="0" w:color="000000"/>
            </w:tcBorders>
          </w:tcPr>
          <w:p w14:paraId="3479FC3E" w14:textId="77777777" w:rsidR="00351DB9" w:rsidRPr="00731113" w:rsidRDefault="00351DB9" w:rsidP="00412653">
            <w:pPr>
              <w:rPr>
                <w:rFonts w:cs="Arial"/>
                <w:lang w:val="es-ES"/>
              </w:rPr>
            </w:pPr>
            <w:r>
              <w:rPr>
                <w:rFonts w:cs="Arial"/>
                <w:lang w:val="es-ES"/>
              </w:rPr>
              <w:t xml:space="preserve">PRE-1: El alumno ya debe estar registrado en el sistema, ya deberá tener asignado un coordinador y una dependencia. </w:t>
            </w:r>
          </w:p>
        </w:tc>
      </w:tr>
      <w:tr w:rsidR="00351DB9" w:rsidRPr="005B6FE0" w14:paraId="6420E564"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01034077" w14:textId="77777777" w:rsidR="00351DB9" w:rsidRPr="00731113" w:rsidRDefault="00351DB9" w:rsidP="00412653">
            <w:pPr>
              <w:rPr>
                <w:rFonts w:cs="Arial"/>
                <w:b/>
                <w:lang w:val="es-ES"/>
              </w:rPr>
            </w:pPr>
            <w:r w:rsidRPr="00731113">
              <w:rPr>
                <w:rFonts w:cs="Arial"/>
                <w:b/>
                <w:lang w:val="es-ES"/>
              </w:rPr>
              <w:t>Flujo Normal:</w:t>
            </w:r>
          </w:p>
        </w:tc>
        <w:tc>
          <w:tcPr>
            <w:tcW w:w="3428" w:type="pct"/>
            <w:tcBorders>
              <w:top w:val="single" w:sz="4" w:space="0" w:color="000000"/>
              <w:left w:val="single" w:sz="4" w:space="0" w:color="000000"/>
              <w:bottom w:val="single" w:sz="4" w:space="0" w:color="000000"/>
              <w:right w:val="single" w:sz="8" w:space="0" w:color="000000"/>
            </w:tcBorders>
          </w:tcPr>
          <w:p w14:paraId="74CCB393" w14:textId="77777777" w:rsidR="00351DB9" w:rsidRPr="00692E6F" w:rsidRDefault="00351DB9" w:rsidP="00351DB9">
            <w:pPr>
              <w:pStyle w:val="Prrafodelista"/>
              <w:numPr>
                <w:ilvl w:val="0"/>
                <w:numId w:val="7"/>
              </w:numPr>
              <w:spacing w:after="0"/>
              <w:jc w:val="both"/>
              <w:rPr>
                <w:b/>
                <w:lang w:val="es-ES"/>
              </w:rPr>
            </w:pPr>
            <w:r>
              <w:rPr>
                <w:b/>
                <w:lang w:val="es-ES"/>
              </w:rPr>
              <w:t>Registrar Proyectos</w:t>
            </w:r>
          </w:p>
          <w:p w14:paraId="6C11FDE5" w14:textId="77777777" w:rsidR="00351DB9" w:rsidRDefault="00351DB9" w:rsidP="00351DB9">
            <w:pPr>
              <w:pStyle w:val="Prrafodelista"/>
              <w:numPr>
                <w:ilvl w:val="1"/>
                <w:numId w:val="8"/>
              </w:numPr>
              <w:spacing w:after="0"/>
              <w:jc w:val="both"/>
              <w:rPr>
                <w:lang w:val="es-ES"/>
              </w:rPr>
            </w:pPr>
            <w:r>
              <w:rPr>
                <w:lang w:val="es-ES"/>
              </w:rPr>
              <w:t xml:space="preserve"> </w:t>
            </w:r>
            <w:r w:rsidRPr="00572E5C">
              <w:rPr>
                <w:lang w:val="es-ES"/>
              </w:rPr>
              <w:t>El usuario ingresa el nombre proyecto en el cual se encuentra trabajando.</w:t>
            </w:r>
          </w:p>
          <w:p w14:paraId="09462A5D" w14:textId="77777777" w:rsidR="00351DB9" w:rsidRDefault="00351DB9" w:rsidP="00351DB9">
            <w:pPr>
              <w:pStyle w:val="Prrafodelista"/>
              <w:numPr>
                <w:ilvl w:val="1"/>
                <w:numId w:val="8"/>
              </w:numPr>
              <w:spacing w:after="0"/>
              <w:jc w:val="both"/>
              <w:rPr>
                <w:lang w:val="es-ES"/>
              </w:rPr>
            </w:pPr>
            <w:r>
              <w:rPr>
                <w:lang w:val="es-ES"/>
              </w:rPr>
              <w:t xml:space="preserve"> El usuario ingresa fechas de inicio y término del proyecto.</w:t>
            </w:r>
          </w:p>
          <w:p w14:paraId="63D3E21D" w14:textId="77777777" w:rsidR="00351DB9" w:rsidRDefault="00351DB9" w:rsidP="00351DB9">
            <w:pPr>
              <w:pStyle w:val="Prrafodelista"/>
              <w:numPr>
                <w:ilvl w:val="1"/>
                <w:numId w:val="8"/>
              </w:numPr>
              <w:spacing w:after="0"/>
              <w:jc w:val="both"/>
              <w:rPr>
                <w:lang w:val="es-ES"/>
              </w:rPr>
            </w:pPr>
            <w:r>
              <w:rPr>
                <w:lang w:val="es-ES"/>
              </w:rPr>
              <w:t xml:space="preserve"> El usuario ingresa la descripción.</w:t>
            </w:r>
          </w:p>
          <w:p w14:paraId="52965271" w14:textId="77777777" w:rsidR="00351DB9" w:rsidRDefault="00351DB9" w:rsidP="00351DB9">
            <w:pPr>
              <w:pStyle w:val="Prrafodelista"/>
              <w:numPr>
                <w:ilvl w:val="1"/>
                <w:numId w:val="8"/>
              </w:numPr>
              <w:spacing w:after="0"/>
              <w:jc w:val="both"/>
              <w:rPr>
                <w:lang w:val="es-ES"/>
              </w:rPr>
            </w:pPr>
            <w:r>
              <w:rPr>
                <w:lang w:val="es-ES"/>
              </w:rPr>
              <w:t xml:space="preserve"> El usuario da clic en el botón “Guardar”.</w:t>
            </w:r>
          </w:p>
          <w:p w14:paraId="6BE5A612" w14:textId="77777777" w:rsidR="00351DB9" w:rsidRPr="00572E5C" w:rsidRDefault="00351DB9" w:rsidP="00351DB9">
            <w:pPr>
              <w:pStyle w:val="Prrafodelista"/>
              <w:numPr>
                <w:ilvl w:val="1"/>
                <w:numId w:val="8"/>
              </w:numPr>
              <w:spacing w:after="0"/>
              <w:jc w:val="both"/>
              <w:rPr>
                <w:lang w:val="es-ES"/>
              </w:rPr>
            </w:pPr>
            <w:r>
              <w:rPr>
                <w:lang w:val="es-ES"/>
              </w:rPr>
              <w:t xml:space="preserve"> El proyecto es guardado en la base de datos.</w:t>
            </w:r>
          </w:p>
        </w:tc>
      </w:tr>
      <w:tr w:rsidR="00351DB9" w:rsidRPr="00035976" w14:paraId="0097EA8B"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5D0D1A0C" w14:textId="77777777" w:rsidR="00351DB9" w:rsidRPr="00731113" w:rsidRDefault="00351DB9" w:rsidP="00412653">
            <w:pPr>
              <w:rPr>
                <w:rFonts w:cs="Arial"/>
                <w:b/>
                <w:lang w:val="es-ES"/>
              </w:rPr>
            </w:pPr>
            <w:r w:rsidRPr="00731113">
              <w:rPr>
                <w:rFonts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p w14:paraId="5AAD2DB4" w14:textId="77777777" w:rsidR="00351DB9" w:rsidRDefault="00351DB9" w:rsidP="00351DB9">
            <w:pPr>
              <w:pStyle w:val="Prrafodelista"/>
              <w:numPr>
                <w:ilvl w:val="0"/>
                <w:numId w:val="16"/>
              </w:numPr>
              <w:jc w:val="both"/>
              <w:rPr>
                <w:rFonts w:cs="Arial"/>
                <w:lang w:val="es-ES"/>
              </w:rPr>
            </w:pPr>
            <w:r>
              <w:rPr>
                <w:rFonts w:cs="Arial"/>
                <w:lang w:val="es-ES"/>
              </w:rPr>
              <w:t>El usuario tendrá acceso a las descripciones de cada proyecto guardado en cualquier momento.</w:t>
            </w:r>
          </w:p>
          <w:p w14:paraId="40BF2915" w14:textId="77777777" w:rsidR="00351DB9" w:rsidRPr="00572E5C" w:rsidRDefault="00351DB9" w:rsidP="00351DB9">
            <w:pPr>
              <w:pStyle w:val="Prrafodelista"/>
              <w:numPr>
                <w:ilvl w:val="0"/>
                <w:numId w:val="16"/>
              </w:numPr>
              <w:jc w:val="both"/>
              <w:rPr>
                <w:rFonts w:cs="Arial"/>
                <w:lang w:val="es-ES"/>
              </w:rPr>
            </w:pPr>
            <w:r>
              <w:rPr>
                <w:rFonts w:cs="Arial"/>
                <w:lang w:val="es-ES"/>
              </w:rPr>
              <w:t>El usuario podrá agregar un nuevo proyecto (otro).</w:t>
            </w:r>
          </w:p>
        </w:tc>
      </w:tr>
      <w:tr w:rsidR="00351DB9" w:rsidRPr="00035976" w14:paraId="5E43CB5E"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5F0D76CA" w14:textId="77777777" w:rsidR="00351DB9" w:rsidRPr="00731113" w:rsidRDefault="00351DB9" w:rsidP="00412653">
            <w:pPr>
              <w:rPr>
                <w:rFonts w:cs="Arial"/>
                <w:b/>
                <w:lang w:val="es-ES"/>
              </w:rPr>
            </w:pPr>
            <w:r w:rsidRPr="00731113">
              <w:rPr>
                <w:rFonts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tcPr>
          <w:p w14:paraId="2293083D" w14:textId="77777777" w:rsidR="00351DB9" w:rsidRPr="002E5A37" w:rsidRDefault="00351DB9" w:rsidP="00351DB9">
            <w:pPr>
              <w:pStyle w:val="Prrafodelista"/>
              <w:numPr>
                <w:ilvl w:val="0"/>
                <w:numId w:val="9"/>
              </w:numPr>
              <w:jc w:val="both"/>
              <w:rPr>
                <w:rFonts w:cs="Arial"/>
                <w:b/>
                <w:lang w:val="es-ES"/>
              </w:rPr>
            </w:pPr>
            <w:r w:rsidRPr="002E5A37">
              <w:rPr>
                <w:rFonts w:cs="Arial"/>
                <w:b/>
                <w:lang w:val="es-ES"/>
              </w:rPr>
              <w:t>E1 Se desconoce la duración de proyecto</w:t>
            </w:r>
          </w:p>
          <w:p w14:paraId="7DAFDDD4" w14:textId="77777777" w:rsidR="00351DB9" w:rsidRDefault="00351DB9" w:rsidP="00351DB9">
            <w:pPr>
              <w:pStyle w:val="Prrafodelista"/>
              <w:numPr>
                <w:ilvl w:val="0"/>
                <w:numId w:val="10"/>
              </w:numPr>
              <w:jc w:val="both"/>
              <w:rPr>
                <w:rFonts w:cs="Arial"/>
                <w:lang w:val="es-ES"/>
              </w:rPr>
            </w:pPr>
            <w:r>
              <w:rPr>
                <w:rFonts w:cs="Arial"/>
                <w:lang w:val="es-ES"/>
              </w:rPr>
              <w:t>El usuario especificará con una casilla de verificación si desconoce la fecha de conclusión del proyecto.</w:t>
            </w:r>
          </w:p>
          <w:p w14:paraId="5EDE0DC4" w14:textId="77777777" w:rsidR="00351DB9" w:rsidRDefault="00351DB9" w:rsidP="00351DB9">
            <w:pPr>
              <w:pStyle w:val="Prrafodelista"/>
              <w:numPr>
                <w:ilvl w:val="0"/>
                <w:numId w:val="10"/>
              </w:numPr>
              <w:jc w:val="both"/>
              <w:rPr>
                <w:rFonts w:cs="Arial"/>
                <w:lang w:val="es-ES"/>
              </w:rPr>
            </w:pPr>
            <w:r>
              <w:rPr>
                <w:rFonts w:cs="Arial"/>
                <w:lang w:val="es-ES"/>
              </w:rPr>
              <w:t>El usuario podrá modificar posteriormente la fecha una vez que el proyecto se concluya.</w:t>
            </w:r>
          </w:p>
          <w:p w14:paraId="07C30CDF" w14:textId="77777777" w:rsidR="00351DB9" w:rsidRPr="002E5A37" w:rsidRDefault="00351DB9" w:rsidP="00351DB9">
            <w:pPr>
              <w:pStyle w:val="Prrafodelista"/>
              <w:numPr>
                <w:ilvl w:val="0"/>
                <w:numId w:val="11"/>
              </w:numPr>
              <w:jc w:val="both"/>
              <w:rPr>
                <w:rFonts w:cs="Arial"/>
                <w:b/>
                <w:lang w:val="es-ES"/>
              </w:rPr>
            </w:pPr>
            <w:r>
              <w:rPr>
                <w:rFonts w:cs="Arial"/>
                <w:b/>
                <w:lang w:val="es-ES"/>
              </w:rPr>
              <w:t>E2</w:t>
            </w:r>
            <w:r w:rsidRPr="002E5A37">
              <w:rPr>
                <w:rFonts w:cs="Arial"/>
                <w:b/>
                <w:lang w:val="es-ES"/>
              </w:rPr>
              <w:t xml:space="preserve"> El usuario no modifica la fecha de </w:t>
            </w:r>
            <w:r>
              <w:rPr>
                <w:rFonts w:cs="Arial"/>
                <w:b/>
                <w:lang w:val="es-ES"/>
              </w:rPr>
              <w:t>término</w:t>
            </w:r>
          </w:p>
          <w:p w14:paraId="60D1735E" w14:textId="77777777" w:rsidR="00351DB9" w:rsidRPr="0052001C" w:rsidRDefault="00351DB9" w:rsidP="00351DB9">
            <w:pPr>
              <w:pStyle w:val="Prrafodelista"/>
              <w:numPr>
                <w:ilvl w:val="0"/>
                <w:numId w:val="12"/>
              </w:numPr>
              <w:jc w:val="both"/>
              <w:rPr>
                <w:rFonts w:cs="Arial"/>
                <w:lang w:val="es-ES"/>
              </w:rPr>
            </w:pPr>
            <w:r>
              <w:rPr>
                <w:rFonts w:cs="Arial"/>
                <w:lang w:val="es-ES"/>
              </w:rPr>
              <w:t>No se le permitirá registrar un nuevo proyecto al alumno hasta que modifique la fecha de término del proyecto pasado.</w:t>
            </w:r>
          </w:p>
        </w:tc>
      </w:tr>
      <w:tr w:rsidR="00351DB9" w:rsidRPr="00035976" w14:paraId="4411ADB2"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69DDB667" w14:textId="77777777" w:rsidR="00351DB9" w:rsidRPr="00731113" w:rsidRDefault="00351DB9" w:rsidP="00412653">
            <w:pPr>
              <w:rPr>
                <w:rFonts w:cs="Arial"/>
                <w:b/>
                <w:lang w:val="es-ES"/>
              </w:rPr>
            </w:pPr>
            <w:r w:rsidRPr="00731113">
              <w:rPr>
                <w:rFonts w:cs="Arial"/>
                <w:b/>
                <w:lang w:val="es-ES"/>
              </w:rPr>
              <w:t>Poscondiciones:</w:t>
            </w:r>
          </w:p>
        </w:tc>
        <w:tc>
          <w:tcPr>
            <w:tcW w:w="3428" w:type="pct"/>
            <w:tcBorders>
              <w:top w:val="single" w:sz="4" w:space="0" w:color="000000"/>
              <w:left w:val="single" w:sz="4" w:space="0" w:color="000000"/>
              <w:bottom w:val="single" w:sz="4" w:space="0" w:color="000000"/>
              <w:right w:val="single" w:sz="8" w:space="0" w:color="000000"/>
            </w:tcBorders>
          </w:tcPr>
          <w:p w14:paraId="79AB84C7" w14:textId="77777777" w:rsidR="00351DB9" w:rsidRPr="00731113" w:rsidRDefault="00351DB9" w:rsidP="00412653">
            <w:pPr>
              <w:rPr>
                <w:rFonts w:cs="Arial"/>
                <w:lang w:val="es-ES"/>
              </w:rPr>
            </w:pPr>
            <w:r>
              <w:rPr>
                <w:rFonts w:cs="Arial"/>
                <w:lang w:val="es-ES"/>
              </w:rPr>
              <w:t>POS-1 El alumno podrá comenzar con el proyecto</w:t>
            </w:r>
          </w:p>
        </w:tc>
      </w:tr>
      <w:tr w:rsidR="00351DB9" w:rsidRPr="00035976" w14:paraId="589AA11D"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7541529D" w14:textId="77777777" w:rsidR="00351DB9" w:rsidRPr="00731113" w:rsidRDefault="00351DB9" w:rsidP="00412653">
            <w:pPr>
              <w:rPr>
                <w:rFonts w:cs="Arial"/>
                <w:b/>
                <w:lang w:val="es-ES"/>
              </w:rPr>
            </w:pPr>
            <w:r w:rsidRPr="00731113">
              <w:rPr>
                <w:rFonts w:cs="Arial"/>
                <w:b/>
                <w:lang w:val="es-ES"/>
              </w:rPr>
              <w:t>Entradas:</w:t>
            </w:r>
          </w:p>
        </w:tc>
        <w:tc>
          <w:tcPr>
            <w:tcW w:w="3428" w:type="pct"/>
            <w:tcBorders>
              <w:top w:val="single" w:sz="4" w:space="0" w:color="000000"/>
              <w:left w:val="single" w:sz="4" w:space="0" w:color="000000"/>
              <w:bottom w:val="single" w:sz="4" w:space="0" w:color="000000"/>
              <w:right w:val="single" w:sz="8" w:space="0" w:color="000000"/>
            </w:tcBorders>
          </w:tcPr>
          <w:p w14:paraId="660B3FC7" w14:textId="77777777" w:rsidR="00351DB9" w:rsidRPr="00731113" w:rsidRDefault="00351DB9" w:rsidP="00412653">
            <w:pPr>
              <w:rPr>
                <w:rFonts w:cs="Arial"/>
                <w:lang w:val="es-ES"/>
              </w:rPr>
            </w:pPr>
            <w:r>
              <w:rPr>
                <w:rFonts w:cs="Arial"/>
                <w:lang w:val="es-ES"/>
              </w:rPr>
              <w:t>Nombre del proyecto, fecha de inicio, fecha de término y descripción.</w:t>
            </w:r>
          </w:p>
        </w:tc>
      </w:tr>
      <w:tr w:rsidR="00351DB9" w:rsidRPr="00035976" w14:paraId="7995C7ED"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3F23BDFC" w14:textId="77777777" w:rsidR="00351DB9" w:rsidRPr="00731113" w:rsidRDefault="00351DB9" w:rsidP="00412653">
            <w:pPr>
              <w:rPr>
                <w:rFonts w:cs="Arial"/>
                <w:b/>
                <w:lang w:val="es-ES"/>
              </w:rPr>
            </w:pPr>
            <w:r w:rsidRPr="00731113">
              <w:rPr>
                <w:rFonts w:cs="Arial"/>
                <w:b/>
                <w:lang w:val="es-ES"/>
              </w:rPr>
              <w:lastRenderedPageBreak/>
              <w:t xml:space="preserve">Salidas: </w:t>
            </w:r>
          </w:p>
        </w:tc>
        <w:tc>
          <w:tcPr>
            <w:tcW w:w="3428" w:type="pct"/>
            <w:tcBorders>
              <w:top w:val="single" w:sz="4" w:space="0" w:color="000000"/>
              <w:left w:val="single" w:sz="4" w:space="0" w:color="000000"/>
              <w:bottom w:val="single" w:sz="4" w:space="0" w:color="000000"/>
              <w:right w:val="single" w:sz="8" w:space="0" w:color="000000"/>
            </w:tcBorders>
          </w:tcPr>
          <w:p w14:paraId="593C4E54" w14:textId="77777777" w:rsidR="00351DB9" w:rsidRPr="00731113" w:rsidRDefault="00351DB9" w:rsidP="00412653">
            <w:pPr>
              <w:rPr>
                <w:rFonts w:cs="Arial"/>
                <w:lang w:val="es-ES"/>
              </w:rPr>
            </w:pPr>
            <w:r>
              <w:rPr>
                <w:rFonts w:cs="Arial"/>
                <w:lang w:val="es-ES"/>
              </w:rPr>
              <w:t>Mensaje que le diga al usuario que ha quedado guardado el proyecto de SS.</w:t>
            </w:r>
          </w:p>
        </w:tc>
      </w:tr>
      <w:tr w:rsidR="00351DB9" w:rsidRPr="005B6FE0" w14:paraId="20C207A3"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0223C005" w14:textId="77777777" w:rsidR="00351DB9" w:rsidRPr="00731113" w:rsidRDefault="00351DB9" w:rsidP="00412653">
            <w:pPr>
              <w:rPr>
                <w:rFonts w:cs="Arial"/>
                <w:b/>
                <w:lang w:val="es-ES"/>
              </w:rPr>
            </w:pPr>
            <w:r w:rsidRPr="00731113">
              <w:rPr>
                <w:rFonts w:cs="Arial"/>
                <w:b/>
                <w:lang w:val="es-ES"/>
              </w:rPr>
              <w:t xml:space="preserve">Incluye: </w:t>
            </w:r>
          </w:p>
          <w:p w14:paraId="308A291A" w14:textId="77777777" w:rsidR="00351DB9" w:rsidRPr="00731113" w:rsidRDefault="00351DB9" w:rsidP="00412653">
            <w:pPr>
              <w:rPr>
                <w:rFonts w:cs="Arial"/>
                <w:b/>
                <w:lang w:val="es-ES"/>
              </w:rPr>
            </w:pPr>
            <w:r w:rsidRPr="00731113">
              <w:rPr>
                <w:rFonts w:cs="Arial"/>
                <w:b/>
                <w:lang w:val="es-ES"/>
              </w:rPr>
              <w:t>(relación Include)</w:t>
            </w:r>
          </w:p>
        </w:tc>
        <w:tc>
          <w:tcPr>
            <w:tcW w:w="3428" w:type="pct"/>
            <w:tcBorders>
              <w:top w:val="single" w:sz="4" w:space="0" w:color="000000"/>
              <w:left w:val="single" w:sz="4" w:space="0" w:color="000000"/>
              <w:bottom w:val="single" w:sz="4" w:space="0" w:color="000000"/>
              <w:right w:val="single" w:sz="8" w:space="0" w:color="000000"/>
            </w:tcBorders>
            <w:hideMark/>
          </w:tcPr>
          <w:p w14:paraId="3F57A782" w14:textId="77777777" w:rsidR="00351DB9" w:rsidRPr="005B6FE0" w:rsidRDefault="00351DB9" w:rsidP="00412653">
            <w:pPr>
              <w:rPr>
                <w:rFonts w:cs="Arial"/>
                <w:lang w:val="es-ES"/>
              </w:rPr>
            </w:pPr>
          </w:p>
        </w:tc>
      </w:tr>
      <w:tr w:rsidR="00351DB9" w:rsidRPr="00731113" w14:paraId="2CD22BD9"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4EABB0C9" w14:textId="77777777" w:rsidR="00351DB9" w:rsidRPr="00731113" w:rsidRDefault="00351DB9" w:rsidP="00412653">
            <w:pPr>
              <w:rPr>
                <w:rFonts w:cs="Arial"/>
                <w:b/>
                <w:lang w:val="es-ES"/>
              </w:rPr>
            </w:pPr>
            <w:r w:rsidRPr="00731113">
              <w:rPr>
                <w:rFonts w:cs="Arial"/>
                <w:b/>
                <w:lang w:val="es-ES"/>
              </w:rPr>
              <w:t>Extiende:</w:t>
            </w:r>
          </w:p>
          <w:p w14:paraId="2BA9EE2E" w14:textId="77777777" w:rsidR="00351DB9" w:rsidRPr="00731113" w:rsidRDefault="00351DB9" w:rsidP="00412653">
            <w:pPr>
              <w:rPr>
                <w:rFonts w:cs="Arial"/>
                <w:b/>
                <w:lang w:val="es-ES"/>
              </w:rPr>
            </w:pPr>
            <w:r w:rsidRPr="00731113">
              <w:rPr>
                <w:rFonts w:cs="Arial"/>
                <w:b/>
                <w:lang w:val="es-ES"/>
              </w:rPr>
              <w:t>(relación Extend)</w:t>
            </w:r>
          </w:p>
        </w:tc>
        <w:tc>
          <w:tcPr>
            <w:tcW w:w="3428" w:type="pct"/>
            <w:tcBorders>
              <w:top w:val="single" w:sz="4" w:space="0" w:color="000000"/>
              <w:left w:val="single" w:sz="4" w:space="0" w:color="000000"/>
              <w:bottom w:val="single" w:sz="4" w:space="0" w:color="000000"/>
              <w:right w:val="single" w:sz="8" w:space="0" w:color="000000"/>
            </w:tcBorders>
          </w:tcPr>
          <w:p w14:paraId="3123286A" w14:textId="77777777" w:rsidR="00351DB9" w:rsidRPr="00447EC8" w:rsidRDefault="00351DB9" w:rsidP="00412653">
            <w:pPr>
              <w:rPr>
                <w:rFonts w:cs="Arial"/>
                <w:lang w:val="es-ES"/>
              </w:rPr>
            </w:pPr>
          </w:p>
        </w:tc>
      </w:tr>
      <w:tr w:rsidR="00351DB9" w:rsidRPr="00731113" w14:paraId="468EA709"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15E8E64C" w14:textId="77777777" w:rsidR="00351DB9" w:rsidRPr="00731113" w:rsidRDefault="00351DB9" w:rsidP="00412653">
            <w:pPr>
              <w:rPr>
                <w:rFonts w:cs="Arial"/>
                <w:b/>
                <w:lang w:val="es-ES"/>
              </w:rPr>
            </w:pPr>
            <w:r w:rsidRPr="00731113">
              <w:rPr>
                <w:rFonts w:cs="Arial"/>
                <w:b/>
                <w:lang w:val="es-ES"/>
              </w:rPr>
              <w:t>Prioridad:</w:t>
            </w:r>
          </w:p>
        </w:tc>
        <w:tc>
          <w:tcPr>
            <w:tcW w:w="3428" w:type="pct"/>
            <w:tcBorders>
              <w:top w:val="single" w:sz="4" w:space="0" w:color="000000"/>
              <w:left w:val="single" w:sz="4" w:space="0" w:color="000000"/>
              <w:bottom w:val="single" w:sz="4" w:space="0" w:color="000000"/>
              <w:right w:val="single" w:sz="8" w:space="0" w:color="000000"/>
            </w:tcBorders>
            <w:hideMark/>
          </w:tcPr>
          <w:p w14:paraId="22D7A982" w14:textId="77777777" w:rsidR="00351DB9" w:rsidRPr="00731113" w:rsidRDefault="00351DB9" w:rsidP="00412653">
            <w:pPr>
              <w:rPr>
                <w:rFonts w:cs="Arial"/>
                <w:lang w:val="es-ES"/>
              </w:rPr>
            </w:pPr>
            <w:r w:rsidRPr="00731113">
              <w:rPr>
                <w:rFonts w:cs="Arial"/>
                <w:lang w:val="es-ES"/>
              </w:rPr>
              <w:t>Alta</w:t>
            </w:r>
          </w:p>
        </w:tc>
      </w:tr>
    </w:tbl>
    <w:p w14:paraId="69AAD0B2" w14:textId="77777777" w:rsidR="00351DB9" w:rsidRDefault="00351DB9" w:rsidP="00351DB9"/>
    <w:tbl>
      <w:tblPr>
        <w:tblW w:w="4923" w:type="pct"/>
        <w:tblLook w:val="04A0" w:firstRow="1" w:lastRow="0" w:firstColumn="1" w:lastColumn="0" w:noHBand="0" w:noVBand="1"/>
      </w:tblPr>
      <w:tblGrid>
        <w:gridCol w:w="2803"/>
        <w:gridCol w:w="6112"/>
      </w:tblGrid>
      <w:tr w:rsidR="00351DB9" w:rsidRPr="005B6FE0" w14:paraId="76C15DD9"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591520FE" w14:textId="77777777" w:rsidR="00351DB9" w:rsidRPr="00731113" w:rsidRDefault="00351DB9" w:rsidP="00412653">
            <w:pPr>
              <w:rPr>
                <w:rFonts w:cs="Arial"/>
                <w:b/>
                <w:lang w:val="es-ES"/>
              </w:rPr>
            </w:pPr>
            <w:r w:rsidRPr="00731113">
              <w:rPr>
                <w:rFonts w:cs="Arial"/>
                <w:b/>
                <w:lang w:val="es-ES"/>
              </w:rPr>
              <w:softHyphen/>
            </w:r>
            <w:r w:rsidRPr="00731113">
              <w:rPr>
                <w:rFonts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tcPr>
          <w:p w14:paraId="1A9F926F" w14:textId="77777777" w:rsidR="00351DB9" w:rsidRPr="005B6FE0" w:rsidRDefault="00351DB9" w:rsidP="00412653">
            <w:pPr>
              <w:rPr>
                <w:rFonts w:cs="Arial"/>
                <w:lang w:val="es-ES"/>
              </w:rPr>
            </w:pPr>
            <w:r>
              <w:rPr>
                <w:rFonts w:cs="Arial"/>
                <w:lang w:val="es-ES"/>
              </w:rPr>
              <w:t>CU-3</w:t>
            </w:r>
          </w:p>
        </w:tc>
      </w:tr>
      <w:tr w:rsidR="00351DB9" w:rsidRPr="00731113" w14:paraId="77031D67"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733A5081" w14:textId="77777777" w:rsidR="00351DB9" w:rsidRPr="00731113" w:rsidRDefault="00351DB9" w:rsidP="00412653">
            <w:pPr>
              <w:rPr>
                <w:rFonts w:cs="Arial"/>
                <w:b/>
                <w:lang w:val="es-ES"/>
              </w:rPr>
            </w:pPr>
            <w:r w:rsidRPr="00731113">
              <w:rPr>
                <w:rFonts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tcPr>
          <w:p w14:paraId="1F2F5CAD" w14:textId="77777777" w:rsidR="00351DB9" w:rsidRPr="00731113" w:rsidRDefault="00351DB9" w:rsidP="00412653">
            <w:pPr>
              <w:rPr>
                <w:rFonts w:cs="Arial"/>
                <w:lang w:val="es-ES"/>
              </w:rPr>
            </w:pPr>
            <w:r>
              <w:t>Registro de estudiantes de servicio social</w:t>
            </w:r>
          </w:p>
        </w:tc>
      </w:tr>
      <w:tr w:rsidR="00351DB9" w:rsidRPr="00731113" w14:paraId="07437F32"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4D8C0056" w14:textId="77777777" w:rsidR="00351DB9" w:rsidRPr="00731113" w:rsidRDefault="00351DB9" w:rsidP="00412653">
            <w:pPr>
              <w:rPr>
                <w:rFonts w:cs="Arial"/>
                <w:b/>
                <w:lang w:val="es-ES"/>
              </w:rPr>
            </w:pPr>
            <w:r w:rsidRPr="00731113">
              <w:rPr>
                <w:rFonts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tcPr>
          <w:p w14:paraId="0EF5D044" w14:textId="77777777" w:rsidR="00351DB9" w:rsidRPr="00731113" w:rsidRDefault="00351DB9" w:rsidP="00412653">
            <w:pPr>
              <w:rPr>
                <w:rFonts w:cs="Arial"/>
                <w:lang w:val="es-ES"/>
              </w:rPr>
            </w:pPr>
            <w:r>
              <w:rPr>
                <w:rFonts w:cs="Arial"/>
                <w:lang w:val="es-ES"/>
              </w:rPr>
              <w:t>Cristian Daniel Mendoza Granados, Renato Vargas Gómez y Francisco Javier Miranda Carreño.</w:t>
            </w:r>
          </w:p>
        </w:tc>
      </w:tr>
      <w:tr w:rsidR="00351DB9" w:rsidRPr="00731113" w14:paraId="7BFE7E4D"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4373675F" w14:textId="77777777" w:rsidR="00351DB9" w:rsidRPr="00731113" w:rsidRDefault="00351DB9" w:rsidP="00412653">
            <w:pPr>
              <w:rPr>
                <w:rFonts w:cs="Arial"/>
                <w:b/>
                <w:lang w:val="es-ES"/>
              </w:rPr>
            </w:pPr>
            <w:r w:rsidRPr="00731113">
              <w:rPr>
                <w:rFonts w:cs="Arial"/>
                <w:b/>
                <w:lang w:val="es-ES"/>
              </w:rPr>
              <w:t>Fecha de creación:</w:t>
            </w:r>
          </w:p>
        </w:tc>
        <w:tc>
          <w:tcPr>
            <w:tcW w:w="3428" w:type="pct"/>
            <w:tcBorders>
              <w:top w:val="single" w:sz="4" w:space="0" w:color="000000"/>
              <w:left w:val="single" w:sz="4" w:space="0" w:color="000000"/>
              <w:bottom w:val="single" w:sz="4" w:space="0" w:color="000000"/>
              <w:right w:val="single" w:sz="8" w:space="0" w:color="000000"/>
            </w:tcBorders>
          </w:tcPr>
          <w:p w14:paraId="3D5188EB" w14:textId="77777777" w:rsidR="00351DB9" w:rsidRPr="00731113" w:rsidRDefault="00351DB9" w:rsidP="00412653">
            <w:pPr>
              <w:rPr>
                <w:rFonts w:cs="Arial"/>
                <w:lang w:val="es-ES"/>
              </w:rPr>
            </w:pPr>
            <w:r>
              <w:rPr>
                <w:rFonts w:cs="Arial"/>
                <w:lang w:val="es-ES"/>
              </w:rPr>
              <w:t>07/11/2015</w:t>
            </w:r>
          </w:p>
        </w:tc>
      </w:tr>
      <w:tr w:rsidR="00351DB9" w:rsidRPr="00731113" w14:paraId="60A4D742"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6D40557E" w14:textId="77777777" w:rsidR="00351DB9" w:rsidRPr="00731113" w:rsidRDefault="00351DB9" w:rsidP="00412653">
            <w:pPr>
              <w:rPr>
                <w:rFonts w:cs="Arial"/>
                <w:b/>
                <w:lang w:val="es-ES"/>
              </w:rPr>
            </w:pPr>
            <w:r w:rsidRPr="00731113">
              <w:rPr>
                <w:rFonts w:cs="Arial"/>
                <w:b/>
                <w:lang w:val="es-ES"/>
              </w:rPr>
              <w:t>Fecha de actualización:</w:t>
            </w:r>
          </w:p>
        </w:tc>
        <w:tc>
          <w:tcPr>
            <w:tcW w:w="3428" w:type="pct"/>
            <w:tcBorders>
              <w:top w:val="single" w:sz="4" w:space="0" w:color="000000"/>
              <w:left w:val="single" w:sz="4" w:space="0" w:color="000000"/>
              <w:bottom w:val="single" w:sz="4" w:space="0" w:color="000000"/>
              <w:right w:val="single" w:sz="8" w:space="0" w:color="000000"/>
            </w:tcBorders>
          </w:tcPr>
          <w:p w14:paraId="581CB6FC" w14:textId="77777777" w:rsidR="00351DB9" w:rsidRPr="00731113" w:rsidRDefault="00351DB9" w:rsidP="00412653">
            <w:pPr>
              <w:rPr>
                <w:rFonts w:cs="Arial"/>
                <w:lang w:val="es-ES"/>
              </w:rPr>
            </w:pPr>
            <w:r>
              <w:rPr>
                <w:rFonts w:cs="Arial"/>
                <w:lang w:val="es-ES"/>
              </w:rPr>
              <w:t>23/11/15</w:t>
            </w:r>
          </w:p>
        </w:tc>
      </w:tr>
      <w:tr w:rsidR="00351DB9" w:rsidRPr="00731113" w14:paraId="4D47C7F6"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2EE2E687" w14:textId="77777777" w:rsidR="00351DB9" w:rsidRPr="00731113" w:rsidRDefault="00351DB9" w:rsidP="00412653">
            <w:pPr>
              <w:rPr>
                <w:rFonts w:cs="Arial"/>
                <w:b/>
                <w:lang w:val="es-ES"/>
              </w:rPr>
            </w:pPr>
            <w:r w:rsidRPr="00731113">
              <w:rPr>
                <w:rFonts w:cs="Arial"/>
                <w:b/>
                <w:lang w:val="es-ES"/>
              </w:rPr>
              <w:t>Actor(es):</w:t>
            </w:r>
          </w:p>
        </w:tc>
        <w:tc>
          <w:tcPr>
            <w:tcW w:w="3428" w:type="pct"/>
            <w:tcBorders>
              <w:top w:val="single" w:sz="4" w:space="0" w:color="000000"/>
              <w:left w:val="single" w:sz="4" w:space="0" w:color="000000"/>
              <w:bottom w:val="single" w:sz="4" w:space="0" w:color="000000"/>
              <w:right w:val="single" w:sz="8" w:space="0" w:color="000000"/>
            </w:tcBorders>
          </w:tcPr>
          <w:p w14:paraId="51B2A3EE" w14:textId="77777777" w:rsidR="00351DB9" w:rsidRPr="00731113" w:rsidRDefault="00351DB9" w:rsidP="00412653">
            <w:pPr>
              <w:rPr>
                <w:rFonts w:cs="Arial"/>
                <w:lang w:val="es-ES"/>
              </w:rPr>
            </w:pPr>
            <w:r>
              <w:rPr>
                <w:rFonts w:cs="Arial"/>
                <w:lang w:val="es-ES"/>
              </w:rPr>
              <w:t>Responsable y alumno.</w:t>
            </w:r>
          </w:p>
        </w:tc>
      </w:tr>
      <w:tr w:rsidR="00351DB9" w:rsidRPr="00035976" w14:paraId="3C8E60EC"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55CF14CA" w14:textId="77777777" w:rsidR="00351DB9" w:rsidRPr="00731113" w:rsidRDefault="00351DB9" w:rsidP="00412653">
            <w:pPr>
              <w:rPr>
                <w:rFonts w:cs="Arial"/>
                <w:b/>
                <w:lang w:val="es-ES"/>
              </w:rPr>
            </w:pPr>
            <w:r w:rsidRPr="00731113">
              <w:rPr>
                <w:rFonts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tcPr>
          <w:p w14:paraId="045D5CDB" w14:textId="77777777" w:rsidR="00351DB9" w:rsidRDefault="00351DB9" w:rsidP="00412653">
            <w:pPr>
              <w:rPr>
                <w:rFonts w:cs="Arial"/>
                <w:szCs w:val="24"/>
              </w:rPr>
            </w:pPr>
            <w:r w:rsidRPr="008B114B">
              <w:rPr>
                <w:rFonts w:cs="Arial"/>
                <w:szCs w:val="24"/>
              </w:rPr>
              <w:t>Los estudiantes entrar</w:t>
            </w:r>
            <w:r>
              <w:rPr>
                <w:rFonts w:cs="Arial"/>
                <w:szCs w:val="24"/>
              </w:rPr>
              <w:t>á</w:t>
            </w:r>
            <w:r w:rsidRPr="008B114B">
              <w:rPr>
                <w:rFonts w:cs="Arial"/>
                <w:szCs w:val="24"/>
              </w:rPr>
              <w:t xml:space="preserve">n </w:t>
            </w:r>
            <w:r>
              <w:rPr>
                <w:rFonts w:cs="Arial"/>
                <w:szCs w:val="24"/>
              </w:rPr>
              <w:t xml:space="preserve">al portal de la universidad para realizar su inscripción al curso como siempre lo han hecho, al momento de registrarse en la materia de SS, quedarán guardados en una base de datos del SS. </w:t>
            </w:r>
          </w:p>
          <w:p w14:paraId="0CBFFE60" w14:textId="77777777" w:rsidR="00351DB9" w:rsidRPr="008B114B" w:rsidRDefault="00351DB9" w:rsidP="00412653">
            <w:pPr>
              <w:rPr>
                <w:rFonts w:cs="Arial"/>
                <w:szCs w:val="24"/>
                <w:lang w:val="es-ES"/>
              </w:rPr>
            </w:pPr>
            <w:r>
              <w:rPr>
                <w:rFonts w:cs="Arial"/>
                <w:szCs w:val="24"/>
              </w:rPr>
              <w:t>Posteriormente el coordinador o el responsable de SS tendrán acceso a dicha base de datos para visualizar los alumnos inscritos en la materia, los alumnos podrán ser importados directamente al sistema del SS.</w:t>
            </w:r>
          </w:p>
        </w:tc>
      </w:tr>
      <w:tr w:rsidR="00351DB9" w:rsidRPr="00035976" w14:paraId="5C7875BA"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3D29127B" w14:textId="77777777" w:rsidR="00351DB9" w:rsidRPr="00731113" w:rsidRDefault="00351DB9" w:rsidP="00412653">
            <w:pPr>
              <w:rPr>
                <w:rFonts w:cs="Arial"/>
                <w:b/>
                <w:lang w:val="es-ES"/>
              </w:rPr>
            </w:pPr>
            <w:r w:rsidRPr="00731113">
              <w:rPr>
                <w:rFonts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tcPr>
          <w:p w14:paraId="6BB6BCDE" w14:textId="77777777" w:rsidR="00351DB9" w:rsidRPr="00731113" w:rsidRDefault="00351DB9" w:rsidP="00412653">
            <w:pPr>
              <w:rPr>
                <w:rFonts w:cs="Arial"/>
                <w:lang w:val="es-ES"/>
              </w:rPr>
            </w:pPr>
            <w:r>
              <w:rPr>
                <w:rFonts w:cs="Arial"/>
                <w:lang w:val="es-ES"/>
              </w:rPr>
              <w:t>PRE-1: El alumno ya debe haber seleccionado las dependencias candidatas para realizar su SS.</w:t>
            </w:r>
          </w:p>
        </w:tc>
      </w:tr>
      <w:tr w:rsidR="00351DB9" w:rsidRPr="005B6FE0" w14:paraId="699287A2"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14493BC3" w14:textId="77777777" w:rsidR="00351DB9" w:rsidRPr="00731113" w:rsidRDefault="00351DB9" w:rsidP="00412653">
            <w:pPr>
              <w:rPr>
                <w:rFonts w:cs="Arial"/>
                <w:b/>
                <w:lang w:val="es-ES"/>
              </w:rPr>
            </w:pPr>
            <w:r w:rsidRPr="00731113">
              <w:rPr>
                <w:rFonts w:cs="Arial"/>
                <w:b/>
                <w:lang w:val="es-ES"/>
              </w:rPr>
              <w:t>Flujo Normal:</w:t>
            </w:r>
          </w:p>
        </w:tc>
        <w:tc>
          <w:tcPr>
            <w:tcW w:w="3428" w:type="pct"/>
            <w:tcBorders>
              <w:top w:val="single" w:sz="4" w:space="0" w:color="000000"/>
              <w:left w:val="single" w:sz="4" w:space="0" w:color="000000"/>
              <w:bottom w:val="single" w:sz="4" w:space="0" w:color="000000"/>
              <w:right w:val="single" w:sz="8" w:space="0" w:color="000000"/>
            </w:tcBorders>
          </w:tcPr>
          <w:p w14:paraId="58865D7D" w14:textId="77777777" w:rsidR="00351DB9" w:rsidRPr="00AE3225" w:rsidRDefault="00351DB9" w:rsidP="00412653">
            <w:pPr>
              <w:spacing w:after="0"/>
              <w:rPr>
                <w:b/>
                <w:lang w:val="es-ES"/>
              </w:rPr>
            </w:pPr>
            <w:r>
              <w:rPr>
                <w:b/>
                <w:lang w:val="es-ES"/>
              </w:rPr>
              <w:t xml:space="preserve">3.0 </w:t>
            </w:r>
            <w:r w:rsidRPr="00AE3225">
              <w:rPr>
                <w:b/>
                <w:lang w:val="es-ES"/>
              </w:rPr>
              <w:t>Registrarse en el sistema</w:t>
            </w:r>
          </w:p>
          <w:p w14:paraId="35BD6059" w14:textId="77777777" w:rsidR="00351DB9" w:rsidRPr="002E5A37" w:rsidRDefault="00351DB9" w:rsidP="00351DB9">
            <w:pPr>
              <w:pStyle w:val="Prrafodelista"/>
              <w:numPr>
                <w:ilvl w:val="0"/>
                <w:numId w:val="13"/>
              </w:numPr>
              <w:spacing w:after="0"/>
              <w:jc w:val="both"/>
              <w:rPr>
                <w:lang w:val="es-ES"/>
              </w:rPr>
            </w:pPr>
            <w:r w:rsidRPr="002E5A37">
              <w:rPr>
                <w:lang w:val="es-ES"/>
              </w:rPr>
              <w:t xml:space="preserve">El usuario ingresa </w:t>
            </w:r>
            <w:r>
              <w:rPr>
                <w:lang w:val="es-ES"/>
              </w:rPr>
              <w:t>su nombre de usuario y contraseña que se le fueron asignados al ingresar a la universidad.</w:t>
            </w:r>
          </w:p>
          <w:p w14:paraId="3D260B4D" w14:textId="77777777" w:rsidR="00351DB9" w:rsidRDefault="00351DB9" w:rsidP="00351DB9">
            <w:pPr>
              <w:pStyle w:val="Prrafodelista"/>
              <w:numPr>
                <w:ilvl w:val="0"/>
                <w:numId w:val="13"/>
              </w:numPr>
              <w:spacing w:after="0"/>
              <w:jc w:val="both"/>
              <w:rPr>
                <w:lang w:val="es-ES"/>
              </w:rPr>
            </w:pPr>
            <w:r w:rsidRPr="002E5A37">
              <w:rPr>
                <w:lang w:val="es-ES"/>
              </w:rPr>
              <w:t xml:space="preserve">El usuario </w:t>
            </w:r>
            <w:r>
              <w:rPr>
                <w:lang w:val="es-ES"/>
              </w:rPr>
              <w:t>se inscribe a la materia de SS.</w:t>
            </w:r>
          </w:p>
          <w:p w14:paraId="778C620F" w14:textId="77777777" w:rsidR="00351DB9" w:rsidRDefault="00351DB9" w:rsidP="00351DB9">
            <w:pPr>
              <w:pStyle w:val="Prrafodelista"/>
              <w:numPr>
                <w:ilvl w:val="0"/>
                <w:numId w:val="13"/>
              </w:numPr>
              <w:spacing w:after="0"/>
              <w:jc w:val="both"/>
              <w:rPr>
                <w:lang w:val="es-ES"/>
              </w:rPr>
            </w:pPr>
            <w:r>
              <w:rPr>
                <w:lang w:val="es-ES"/>
              </w:rPr>
              <w:t xml:space="preserve">Los datos del alumno quedan registrados en el sistema de </w:t>
            </w:r>
            <w:r>
              <w:rPr>
                <w:lang w:val="es-ES"/>
              </w:rPr>
              <w:lastRenderedPageBreak/>
              <w:t>la universidad.</w:t>
            </w:r>
          </w:p>
          <w:p w14:paraId="5F9AD887" w14:textId="77777777" w:rsidR="00351DB9" w:rsidRDefault="00351DB9" w:rsidP="00351DB9">
            <w:pPr>
              <w:pStyle w:val="Prrafodelista"/>
              <w:numPr>
                <w:ilvl w:val="0"/>
                <w:numId w:val="13"/>
              </w:numPr>
              <w:spacing w:after="0"/>
              <w:jc w:val="both"/>
              <w:rPr>
                <w:lang w:val="es-ES"/>
              </w:rPr>
            </w:pPr>
            <w:r>
              <w:rPr>
                <w:lang w:val="es-ES"/>
              </w:rPr>
              <w:t>El coordinador visualiza los alumnos inscritos en la materia.</w:t>
            </w:r>
          </w:p>
          <w:p w14:paraId="52718F47" w14:textId="77777777" w:rsidR="00351DB9" w:rsidRPr="002E5A37" w:rsidRDefault="00351DB9" w:rsidP="00351DB9">
            <w:pPr>
              <w:pStyle w:val="Prrafodelista"/>
              <w:numPr>
                <w:ilvl w:val="0"/>
                <w:numId w:val="13"/>
              </w:numPr>
              <w:spacing w:after="0"/>
              <w:jc w:val="both"/>
              <w:rPr>
                <w:lang w:val="es-ES"/>
              </w:rPr>
            </w:pPr>
            <w:r>
              <w:rPr>
                <w:lang w:val="es-ES"/>
              </w:rPr>
              <w:t>El coordinador importa los datos del sistema de la universidad al sistema de SS.</w:t>
            </w:r>
          </w:p>
        </w:tc>
      </w:tr>
      <w:tr w:rsidR="00351DB9" w:rsidRPr="00035976" w14:paraId="30122D04"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356A40D2" w14:textId="77777777" w:rsidR="00351DB9" w:rsidRPr="00731113" w:rsidRDefault="00351DB9" w:rsidP="00412653">
            <w:pPr>
              <w:rPr>
                <w:rFonts w:cs="Arial"/>
                <w:b/>
                <w:lang w:val="es-ES"/>
              </w:rPr>
            </w:pPr>
            <w:r w:rsidRPr="00731113">
              <w:rPr>
                <w:rFonts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p w14:paraId="48459281" w14:textId="77777777" w:rsidR="00351DB9" w:rsidRPr="003F168B" w:rsidRDefault="00351DB9" w:rsidP="00351DB9">
            <w:pPr>
              <w:pStyle w:val="Prrafodelista"/>
              <w:numPr>
                <w:ilvl w:val="0"/>
                <w:numId w:val="17"/>
              </w:numPr>
              <w:jc w:val="both"/>
              <w:rPr>
                <w:rFonts w:cs="Arial"/>
                <w:lang w:val="es-ES"/>
              </w:rPr>
            </w:pPr>
            <w:r>
              <w:rPr>
                <w:rFonts w:cs="Arial"/>
                <w:lang w:val="es-ES"/>
              </w:rPr>
              <w:t>Si no se encuentra algún estudiante, el estudiante podrá ingresar manualmente su información para ser registrado en el sistema.</w:t>
            </w:r>
          </w:p>
        </w:tc>
      </w:tr>
      <w:tr w:rsidR="00351DB9" w:rsidRPr="00035976" w14:paraId="0FDD18F3"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4455B73D" w14:textId="77777777" w:rsidR="00351DB9" w:rsidRPr="00731113" w:rsidRDefault="00351DB9" w:rsidP="00412653">
            <w:pPr>
              <w:rPr>
                <w:rFonts w:cs="Arial"/>
                <w:b/>
                <w:lang w:val="es-ES"/>
              </w:rPr>
            </w:pPr>
            <w:r w:rsidRPr="00731113">
              <w:rPr>
                <w:rFonts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tcPr>
          <w:p w14:paraId="27636F43" w14:textId="77777777" w:rsidR="00351DB9" w:rsidRPr="00AE3225" w:rsidRDefault="00351DB9" w:rsidP="00351DB9">
            <w:pPr>
              <w:pStyle w:val="Prrafodelista"/>
              <w:numPr>
                <w:ilvl w:val="1"/>
                <w:numId w:val="13"/>
              </w:numPr>
              <w:jc w:val="both"/>
              <w:rPr>
                <w:rFonts w:cs="Arial"/>
                <w:b/>
                <w:lang w:val="es-ES"/>
              </w:rPr>
            </w:pPr>
            <w:r w:rsidRPr="00AE3225">
              <w:rPr>
                <w:rFonts w:cs="Arial"/>
                <w:b/>
                <w:lang w:val="es-ES"/>
              </w:rPr>
              <w:t>E1 El usuario ingresa mal alguno de los datos</w:t>
            </w:r>
            <w:r>
              <w:rPr>
                <w:rFonts w:cs="Arial"/>
                <w:b/>
                <w:lang w:val="es-ES"/>
              </w:rPr>
              <w:t xml:space="preserve"> o no ingresa alguno</w:t>
            </w:r>
          </w:p>
          <w:p w14:paraId="2CB0177C" w14:textId="77777777" w:rsidR="00351DB9" w:rsidRDefault="00351DB9" w:rsidP="00351DB9">
            <w:pPr>
              <w:pStyle w:val="Prrafodelista"/>
              <w:numPr>
                <w:ilvl w:val="0"/>
                <w:numId w:val="14"/>
              </w:numPr>
              <w:jc w:val="both"/>
              <w:rPr>
                <w:rFonts w:cs="Arial"/>
                <w:lang w:val="es-ES"/>
              </w:rPr>
            </w:pPr>
            <w:r w:rsidRPr="00AE3225">
              <w:rPr>
                <w:rFonts w:cs="Arial"/>
                <w:lang w:val="es-ES"/>
              </w:rPr>
              <w:t>Se le notifica al usuario con una etiqueta azul que los datos son incorrectos</w:t>
            </w:r>
            <w:r>
              <w:rPr>
                <w:rFonts w:cs="Arial"/>
                <w:lang w:val="es-ES"/>
              </w:rPr>
              <w:t>.</w:t>
            </w:r>
          </w:p>
          <w:p w14:paraId="7A81C816" w14:textId="77777777" w:rsidR="00351DB9" w:rsidRPr="00AE3225" w:rsidRDefault="00351DB9" w:rsidP="00412653">
            <w:pPr>
              <w:pStyle w:val="Prrafodelista"/>
              <w:ind w:left="1080"/>
              <w:rPr>
                <w:rFonts w:cs="Arial"/>
                <w:lang w:val="es-ES"/>
              </w:rPr>
            </w:pPr>
          </w:p>
          <w:p w14:paraId="5FE5DE3D" w14:textId="77777777" w:rsidR="00351DB9" w:rsidRDefault="00351DB9" w:rsidP="00351DB9">
            <w:pPr>
              <w:pStyle w:val="Prrafodelista"/>
              <w:numPr>
                <w:ilvl w:val="0"/>
                <w:numId w:val="14"/>
              </w:numPr>
              <w:jc w:val="both"/>
              <w:rPr>
                <w:rFonts w:cs="Arial"/>
                <w:b/>
                <w:lang w:val="es-ES"/>
              </w:rPr>
            </w:pPr>
            <w:r w:rsidRPr="00AE3225">
              <w:rPr>
                <w:rFonts w:cs="Arial"/>
                <w:lang w:val="es-ES"/>
              </w:rPr>
              <w:t>Se le pregunta al usuario si olvido su contraseña, folio o número de usuario y se le proveen instruccion</w:t>
            </w:r>
            <w:r>
              <w:rPr>
                <w:rFonts w:cs="Arial"/>
                <w:lang w:val="es-ES"/>
              </w:rPr>
              <w:t>es</w:t>
            </w:r>
            <w:r w:rsidRPr="00AE3225">
              <w:rPr>
                <w:rFonts w:cs="Arial"/>
                <w:lang w:val="es-ES"/>
              </w:rPr>
              <w:t xml:space="preserve"> para readquirir dichos datos</w:t>
            </w:r>
            <w:r>
              <w:rPr>
                <w:rFonts w:cs="Arial"/>
                <w:b/>
                <w:lang w:val="es-ES"/>
              </w:rPr>
              <w:t>.</w:t>
            </w:r>
          </w:p>
          <w:p w14:paraId="108BB9E2" w14:textId="77777777" w:rsidR="00351DB9" w:rsidRPr="00AE3225" w:rsidRDefault="00351DB9" w:rsidP="00412653">
            <w:pPr>
              <w:rPr>
                <w:rFonts w:cs="Arial"/>
                <w:b/>
                <w:lang w:val="es-ES"/>
              </w:rPr>
            </w:pPr>
            <w:r>
              <w:rPr>
                <w:rFonts w:cs="Arial"/>
                <w:b/>
                <w:lang w:val="es-ES"/>
              </w:rPr>
              <w:t xml:space="preserve">       3.0.</w:t>
            </w:r>
            <w:r w:rsidRPr="00AE3225">
              <w:rPr>
                <w:rFonts w:cs="Arial"/>
                <w:b/>
                <w:lang w:val="es-ES"/>
              </w:rPr>
              <w:t>E2 El usuario no puede ingresar al sistema</w:t>
            </w:r>
          </w:p>
          <w:p w14:paraId="5B66BFE8" w14:textId="77777777" w:rsidR="00351DB9" w:rsidRPr="008B114B" w:rsidRDefault="00351DB9" w:rsidP="00412653">
            <w:pPr>
              <w:rPr>
                <w:rFonts w:cs="Arial"/>
                <w:lang w:val="es-ES"/>
              </w:rPr>
            </w:pPr>
            <w:r>
              <w:rPr>
                <w:rFonts w:cs="Arial"/>
                <w:lang w:val="es-ES"/>
              </w:rPr>
              <w:t xml:space="preserve">               </w:t>
            </w:r>
            <w:r w:rsidRPr="00AE3225">
              <w:rPr>
                <w:rFonts w:cs="Arial"/>
                <w:lang w:val="es-ES"/>
              </w:rPr>
              <w:t xml:space="preserve">1. Se le notifica al usuario que hubo un problema al </w:t>
            </w:r>
            <w:r>
              <w:rPr>
                <w:rFonts w:cs="Arial"/>
                <w:lang w:val="es-ES"/>
              </w:rPr>
              <w:t>conectarse,</w:t>
            </w:r>
            <w:r w:rsidRPr="00AE3225">
              <w:rPr>
                <w:rFonts w:cs="Arial"/>
                <w:lang w:val="es-ES"/>
              </w:rPr>
              <w:t xml:space="preserve"> si se trata de un problema con la conexión del usuario o c</w:t>
            </w:r>
            <w:r>
              <w:rPr>
                <w:rFonts w:cs="Arial"/>
                <w:lang w:val="es-ES"/>
              </w:rPr>
              <w:t xml:space="preserve">on los servidores del sistema, </w:t>
            </w:r>
            <w:r w:rsidRPr="00AE3225">
              <w:rPr>
                <w:rFonts w:cs="Arial"/>
                <w:lang w:val="es-ES"/>
              </w:rPr>
              <w:t>se le da la opc</w:t>
            </w:r>
            <w:r>
              <w:rPr>
                <w:rFonts w:cs="Arial"/>
                <w:lang w:val="es-ES"/>
              </w:rPr>
              <w:t>ión de reportar dicho problema.</w:t>
            </w:r>
          </w:p>
        </w:tc>
      </w:tr>
      <w:tr w:rsidR="00351DB9" w:rsidRPr="00035976" w14:paraId="47B719AF"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3012EACF" w14:textId="77777777" w:rsidR="00351DB9" w:rsidRPr="00731113" w:rsidRDefault="00351DB9" w:rsidP="00412653">
            <w:pPr>
              <w:rPr>
                <w:rFonts w:cs="Arial"/>
                <w:b/>
                <w:lang w:val="es-ES"/>
              </w:rPr>
            </w:pPr>
            <w:r w:rsidRPr="00731113">
              <w:rPr>
                <w:rFonts w:cs="Arial"/>
                <w:b/>
                <w:lang w:val="es-ES"/>
              </w:rPr>
              <w:t>Pos</w:t>
            </w:r>
            <w:r>
              <w:rPr>
                <w:rFonts w:cs="Arial"/>
                <w:b/>
                <w:lang w:val="es-ES"/>
              </w:rPr>
              <w:t>t</w:t>
            </w:r>
            <w:r w:rsidRPr="00731113">
              <w:rPr>
                <w:rFonts w:cs="Arial"/>
                <w:b/>
                <w:lang w:val="es-ES"/>
              </w:rPr>
              <w:t>condiciones:</w:t>
            </w:r>
          </w:p>
        </w:tc>
        <w:tc>
          <w:tcPr>
            <w:tcW w:w="3428" w:type="pct"/>
            <w:tcBorders>
              <w:top w:val="single" w:sz="4" w:space="0" w:color="000000"/>
              <w:left w:val="single" w:sz="4" w:space="0" w:color="000000"/>
              <w:bottom w:val="single" w:sz="4" w:space="0" w:color="000000"/>
              <w:right w:val="single" w:sz="8" w:space="0" w:color="000000"/>
            </w:tcBorders>
          </w:tcPr>
          <w:p w14:paraId="60C6DA71" w14:textId="77777777" w:rsidR="00351DB9" w:rsidRPr="00731113" w:rsidRDefault="00351DB9" w:rsidP="00412653">
            <w:pPr>
              <w:rPr>
                <w:rFonts w:cs="Arial"/>
                <w:lang w:val="es-ES"/>
              </w:rPr>
            </w:pPr>
            <w:r>
              <w:rPr>
                <w:rFonts w:cs="Arial"/>
                <w:lang w:val="es-ES"/>
              </w:rPr>
              <w:t>POS-1 El podrá ingresar al sistema y presentarse a las actividades posteriores del SS.</w:t>
            </w:r>
          </w:p>
        </w:tc>
      </w:tr>
      <w:tr w:rsidR="00351DB9" w:rsidRPr="00035976" w14:paraId="76330563"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56613959" w14:textId="77777777" w:rsidR="00351DB9" w:rsidRPr="00731113" w:rsidRDefault="00351DB9" w:rsidP="00412653">
            <w:pPr>
              <w:rPr>
                <w:rFonts w:cs="Arial"/>
                <w:b/>
                <w:lang w:val="es-ES"/>
              </w:rPr>
            </w:pPr>
            <w:r w:rsidRPr="00731113">
              <w:rPr>
                <w:rFonts w:cs="Arial"/>
                <w:b/>
                <w:lang w:val="es-ES"/>
              </w:rPr>
              <w:t>Entradas:</w:t>
            </w:r>
          </w:p>
        </w:tc>
        <w:tc>
          <w:tcPr>
            <w:tcW w:w="3428" w:type="pct"/>
            <w:tcBorders>
              <w:top w:val="single" w:sz="4" w:space="0" w:color="000000"/>
              <w:left w:val="single" w:sz="4" w:space="0" w:color="000000"/>
              <w:bottom w:val="single" w:sz="4" w:space="0" w:color="000000"/>
              <w:right w:val="single" w:sz="8" w:space="0" w:color="000000"/>
            </w:tcBorders>
          </w:tcPr>
          <w:p w14:paraId="6AE1DEF3" w14:textId="77777777" w:rsidR="00351DB9" w:rsidRPr="00731113" w:rsidRDefault="00351DB9" w:rsidP="00412653">
            <w:pPr>
              <w:rPr>
                <w:rFonts w:cs="Arial"/>
                <w:lang w:val="es-ES"/>
              </w:rPr>
            </w:pPr>
            <w:r>
              <w:rPr>
                <w:rFonts w:cs="Arial"/>
                <w:lang w:val="es-ES"/>
              </w:rPr>
              <w:t>Nombre de usuario y contraseña.</w:t>
            </w:r>
          </w:p>
        </w:tc>
      </w:tr>
      <w:tr w:rsidR="00351DB9" w:rsidRPr="00035976" w14:paraId="699891C1"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1E62A393" w14:textId="77777777" w:rsidR="00351DB9" w:rsidRPr="00731113" w:rsidRDefault="00351DB9" w:rsidP="00412653">
            <w:pPr>
              <w:rPr>
                <w:rFonts w:cs="Arial"/>
                <w:b/>
                <w:lang w:val="es-ES"/>
              </w:rPr>
            </w:pPr>
            <w:r w:rsidRPr="00731113">
              <w:rPr>
                <w:rFonts w:cs="Arial"/>
                <w:b/>
                <w:lang w:val="es-ES"/>
              </w:rPr>
              <w:t xml:space="preserve">Salidas: </w:t>
            </w:r>
          </w:p>
        </w:tc>
        <w:tc>
          <w:tcPr>
            <w:tcW w:w="3428" w:type="pct"/>
            <w:tcBorders>
              <w:top w:val="single" w:sz="4" w:space="0" w:color="000000"/>
              <w:left w:val="single" w:sz="4" w:space="0" w:color="000000"/>
              <w:bottom w:val="single" w:sz="4" w:space="0" w:color="000000"/>
              <w:right w:val="single" w:sz="8" w:space="0" w:color="000000"/>
            </w:tcBorders>
          </w:tcPr>
          <w:p w14:paraId="4929F493" w14:textId="77777777" w:rsidR="00351DB9" w:rsidRPr="00731113" w:rsidRDefault="00351DB9" w:rsidP="00412653">
            <w:pPr>
              <w:rPr>
                <w:rFonts w:cs="Arial"/>
                <w:lang w:val="es-ES"/>
              </w:rPr>
            </w:pPr>
            <w:r>
              <w:rPr>
                <w:rFonts w:cs="Arial"/>
                <w:lang w:val="es-ES"/>
              </w:rPr>
              <w:t>Mensaje de confirmación con los datos del usuario.</w:t>
            </w:r>
          </w:p>
        </w:tc>
      </w:tr>
      <w:tr w:rsidR="00351DB9" w:rsidRPr="005B6FE0" w14:paraId="1D2186F1"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1D1C779A" w14:textId="77777777" w:rsidR="00351DB9" w:rsidRPr="00731113" w:rsidRDefault="00351DB9" w:rsidP="00412653">
            <w:pPr>
              <w:rPr>
                <w:rFonts w:cs="Arial"/>
                <w:b/>
                <w:lang w:val="es-ES"/>
              </w:rPr>
            </w:pPr>
            <w:r w:rsidRPr="00731113">
              <w:rPr>
                <w:rFonts w:cs="Arial"/>
                <w:b/>
                <w:lang w:val="es-ES"/>
              </w:rPr>
              <w:t xml:space="preserve">Incluye: </w:t>
            </w:r>
          </w:p>
          <w:p w14:paraId="6825044B" w14:textId="77777777" w:rsidR="00351DB9" w:rsidRPr="00731113" w:rsidRDefault="00351DB9" w:rsidP="00412653">
            <w:pPr>
              <w:rPr>
                <w:rFonts w:cs="Arial"/>
                <w:b/>
                <w:lang w:val="es-ES"/>
              </w:rPr>
            </w:pPr>
            <w:r w:rsidRPr="00731113">
              <w:rPr>
                <w:rFonts w:cs="Arial"/>
                <w:b/>
                <w:lang w:val="es-ES"/>
              </w:rPr>
              <w:t>(relación Include)</w:t>
            </w:r>
          </w:p>
        </w:tc>
        <w:tc>
          <w:tcPr>
            <w:tcW w:w="3428" w:type="pct"/>
            <w:tcBorders>
              <w:top w:val="single" w:sz="4" w:space="0" w:color="000000"/>
              <w:left w:val="single" w:sz="4" w:space="0" w:color="000000"/>
              <w:bottom w:val="single" w:sz="4" w:space="0" w:color="000000"/>
              <w:right w:val="single" w:sz="8" w:space="0" w:color="000000"/>
            </w:tcBorders>
            <w:hideMark/>
          </w:tcPr>
          <w:p w14:paraId="6F2297AC" w14:textId="77777777" w:rsidR="00351DB9" w:rsidRPr="005B6FE0" w:rsidRDefault="00351DB9" w:rsidP="00412653">
            <w:pPr>
              <w:rPr>
                <w:rFonts w:cs="Arial"/>
                <w:lang w:val="es-ES"/>
              </w:rPr>
            </w:pPr>
            <w:r>
              <w:rPr>
                <w:rFonts w:cs="Arial"/>
                <w:lang w:val="es-ES"/>
              </w:rPr>
              <w:t>Importar registro de estudiantes inscritos al SS.</w:t>
            </w:r>
          </w:p>
        </w:tc>
      </w:tr>
      <w:tr w:rsidR="00351DB9" w:rsidRPr="00731113" w14:paraId="4723690F"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2A427CEE" w14:textId="77777777" w:rsidR="00351DB9" w:rsidRPr="00731113" w:rsidRDefault="00351DB9" w:rsidP="00412653">
            <w:pPr>
              <w:rPr>
                <w:rFonts w:cs="Arial"/>
                <w:b/>
                <w:lang w:val="es-ES"/>
              </w:rPr>
            </w:pPr>
            <w:r w:rsidRPr="00731113">
              <w:rPr>
                <w:rFonts w:cs="Arial"/>
                <w:b/>
                <w:lang w:val="es-ES"/>
              </w:rPr>
              <w:t>Extiende:</w:t>
            </w:r>
          </w:p>
          <w:p w14:paraId="53BF84D6" w14:textId="77777777" w:rsidR="00351DB9" w:rsidRPr="00731113" w:rsidRDefault="00351DB9" w:rsidP="00412653">
            <w:pPr>
              <w:rPr>
                <w:rFonts w:cs="Arial"/>
                <w:b/>
                <w:lang w:val="es-ES"/>
              </w:rPr>
            </w:pPr>
            <w:r w:rsidRPr="00731113">
              <w:rPr>
                <w:rFonts w:cs="Arial"/>
                <w:b/>
                <w:lang w:val="es-ES"/>
              </w:rPr>
              <w:t>(relación Extend)</w:t>
            </w:r>
          </w:p>
        </w:tc>
        <w:tc>
          <w:tcPr>
            <w:tcW w:w="3428" w:type="pct"/>
            <w:tcBorders>
              <w:top w:val="single" w:sz="4" w:space="0" w:color="000000"/>
              <w:left w:val="single" w:sz="4" w:space="0" w:color="000000"/>
              <w:bottom w:val="single" w:sz="4" w:space="0" w:color="000000"/>
              <w:right w:val="single" w:sz="8" w:space="0" w:color="000000"/>
            </w:tcBorders>
          </w:tcPr>
          <w:p w14:paraId="7557DF6E" w14:textId="77777777" w:rsidR="00351DB9" w:rsidRPr="00731113" w:rsidRDefault="00351DB9" w:rsidP="00412653">
            <w:pPr>
              <w:rPr>
                <w:rFonts w:cs="Arial"/>
                <w:lang w:val="es-ES"/>
              </w:rPr>
            </w:pPr>
          </w:p>
        </w:tc>
      </w:tr>
      <w:tr w:rsidR="00351DB9" w:rsidRPr="00731113" w14:paraId="6FE51B9A"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34824615" w14:textId="77777777" w:rsidR="00351DB9" w:rsidRPr="00731113" w:rsidRDefault="00351DB9" w:rsidP="00412653">
            <w:pPr>
              <w:rPr>
                <w:rFonts w:cs="Arial"/>
                <w:b/>
                <w:lang w:val="es-ES"/>
              </w:rPr>
            </w:pPr>
            <w:r w:rsidRPr="00731113">
              <w:rPr>
                <w:rFonts w:cs="Arial"/>
                <w:b/>
                <w:lang w:val="es-ES"/>
              </w:rPr>
              <w:t>Prioridad:</w:t>
            </w:r>
          </w:p>
        </w:tc>
        <w:tc>
          <w:tcPr>
            <w:tcW w:w="3428" w:type="pct"/>
            <w:tcBorders>
              <w:top w:val="single" w:sz="4" w:space="0" w:color="000000"/>
              <w:left w:val="single" w:sz="4" w:space="0" w:color="000000"/>
              <w:bottom w:val="single" w:sz="4" w:space="0" w:color="000000"/>
              <w:right w:val="single" w:sz="8" w:space="0" w:color="000000"/>
            </w:tcBorders>
            <w:hideMark/>
          </w:tcPr>
          <w:p w14:paraId="04C7611C" w14:textId="77777777" w:rsidR="00351DB9" w:rsidRPr="00731113" w:rsidRDefault="00351DB9" w:rsidP="00412653">
            <w:pPr>
              <w:rPr>
                <w:rFonts w:cs="Arial"/>
                <w:lang w:val="es-ES"/>
              </w:rPr>
            </w:pPr>
            <w:r w:rsidRPr="00731113">
              <w:rPr>
                <w:rFonts w:cs="Arial"/>
                <w:lang w:val="es-ES"/>
              </w:rPr>
              <w:t>Alta</w:t>
            </w:r>
          </w:p>
        </w:tc>
      </w:tr>
    </w:tbl>
    <w:p w14:paraId="4360D822" w14:textId="77777777" w:rsidR="00351DB9" w:rsidRPr="00035976" w:rsidRDefault="00351DB9" w:rsidP="00351DB9"/>
    <w:tbl>
      <w:tblPr>
        <w:tblW w:w="4923" w:type="pct"/>
        <w:tblLook w:val="04A0" w:firstRow="1" w:lastRow="0" w:firstColumn="1" w:lastColumn="0" w:noHBand="0" w:noVBand="1"/>
      </w:tblPr>
      <w:tblGrid>
        <w:gridCol w:w="2803"/>
        <w:gridCol w:w="6112"/>
      </w:tblGrid>
      <w:tr w:rsidR="00351DB9" w:rsidRPr="005B6FE0" w14:paraId="74074DAF"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75506D7C" w14:textId="77777777" w:rsidR="00351DB9" w:rsidRPr="00731113" w:rsidRDefault="00351DB9" w:rsidP="00412653">
            <w:pPr>
              <w:rPr>
                <w:rFonts w:cs="Arial"/>
                <w:b/>
                <w:lang w:val="es-ES"/>
              </w:rPr>
            </w:pPr>
            <w:r w:rsidRPr="00731113">
              <w:rPr>
                <w:rFonts w:cs="Arial"/>
                <w:b/>
                <w:lang w:val="es-ES"/>
              </w:rPr>
              <w:lastRenderedPageBreak/>
              <w:softHyphen/>
            </w:r>
            <w:r w:rsidRPr="00731113">
              <w:rPr>
                <w:rFonts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tcPr>
          <w:p w14:paraId="298525C9" w14:textId="77777777" w:rsidR="00351DB9" w:rsidRPr="005B6FE0" w:rsidRDefault="00351DB9" w:rsidP="00412653">
            <w:pPr>
              <w:rPr>
                <w:rFonts w:cs="Arial"/>
                <w:lang w:val="es-ES"/>
              </w:rPr>
            </w:pPr>
            <w:r>
              <w:rPr>
                <w:rFonts w:cs="Arial"/>
                <w:lang w:val="es-ES"/>
              </w:rPr>
              <w:t>CU-4</w:t>
            </w:r>
          </w:p>
        </w:tc>
      </w:tr>
      <w:tr w:rsidR="00351DB9" w:rsidRPr="00731113" w14:paraId="1D4A2067"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573C1F38" w14:textId="77777777" w:rsidR="00351DB9" w:rsidRPr="00731113" w:rsidRDefault="00351DB9" w:rsidP="00412653">
            <w:pPr>
              <w:rPr>
                <w:rFonts w:cs="Arial"/>
                <w:b/>
                <w:lang w:val="es-ES"/>
              </w:rPr>
            </w:pPr>
            <w:r w:rsidRPr="00731113">
              <w:rPr>
                <w:rFonts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tcPr>
          <w:p w14:paraId="38868FDF" w14:textId="77777777" w:rsidR="00351DB9" w:rsidRPr="00731113" w:rsidRDefault="00351DB9" w:rsidP="00412653">
            <w:pPr>
              <w:rPr>
                <w:rFonts w:cs="Arial"/>
                <w:lang w:val="es-ES"/>
              </w:rPr>
            </w:pPr>
            <w:r w:rsidRPr="006A4F84">
              <w:rPr>
                <w:rFonts w:cs="Arial"/>
                <w:lang w:val="es-ES"/>
              </w:rPr>
              <w:t>Registro de horario</w:t>
            </w:r>
          </w:p>
        </w:tc>
      </w:tr>
      <w:tr w:rsidR="00351DB9" w:rsidRPr="00731113" w14:paraId="1CA29365"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3FC9C059" w14:textId="77777777" w:rsidR="00351DB9" w:rsidRPr="00731113" w:rsidRDefault="00351DB9" w:rsidP="00412653">
            <w:pPr>
              <w:rPr>
                <w:rFonts w:cs="Arial"/>
                <w:b/>
                <w:lang w:val="es-ES"/>
              </w:rPr>
            </w:pPr>
            <w:r w:rsidRPr="00731113">
              <w:rPr>
                <w:rFonts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tcPr>
          <w:p w14:paraId="39E4E143" w14:textId="77777777" w:rsidR="00351DB9" w:rsidRPr="00731113" w:rsidRDefault="00351DB9" w:rsidP="00412653">
            <w:pPr>
              <w:rPr>
                <w:rFonts w:cs="Arial"/>
                <w:lang w:val="es-ES"/>
              </w:rPr>
            </w:pPr>
            <w:r>
              <w:rPr>
                <w:rFonts w:cs="Arial"/>
                <w:lang w:val="es-ES"/>
              </w:rPr>
              <w:t>Francisco Javier Miranda Carreño, Cristian Daniel Mendoza Granados, Renato Vargas Gómez</w:t>
            </w:r>
          </w:p>
        </w:tc>
      </w:tr>
      <w:tr w:rsidR="00351DB9" w:rsidRPr="00731113" w14:paraId="1556AC31"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23FD4B2E" w14:textId="77777777" w:rsidR="00351DB9" w:rsidRPr="00731113" w:rsidRDefault="00351DB9" w:rsidP="00412653">
            <w:pPr>
              <w:rPr>
                <w:rFonts w:cs="Arial"/>
                <w:b/>
                <w:lang w:val="es-ES"/>
              </w:rPr>
            </w:pPr>
            <w:r w:rsidRPr="00731113">
              <w:rPr>
                <w:rFonts w:cs="Arial"/>
                <w:b/>
                <w:lang w:val="es-ES"/>
              </w:rPr>
              <w:t>Fecha de creación:</w:t>
            </w:r>
          </w:p>
        </w:tc>
        <w:tc>
          <w:tcPr>
            <w:tcW w:w="3428" w:type="pct"/>
            <w:tcBorders>
              <w:top w:val="single" w:sz="4" w:space="0" w:color="000000"/>
              <w:left w:val="single" w:sz="4" w:space="0" w:color="000000"/>
              <w:bottom w:val="single" w:sz="4" w:space="0" w:color="000000"/>
              <w:right w:val="single" w:sz="8" w:space="0" w:color="000000"/>
            </w:tcBorders>
          </w:tcPr>
          <w:p w14:paraId="4739F41C" w14:textId="77777777" w:rsidR="00351DB9" w:rsidRPr="00731113" w:rsidRDefault="00351DB9" w:rsidP="00412653">
            <w:pPr>
              <w:rPr>
                <w:rFonts w:cs="Arial"/>
                <w:lang w:val="es-ES"/>
              </w:rPr>
            </w:pPr>
            <w:r>
              <w:rPr>
                <w:rFonts w:cs="Arial"/>
                <w:lang w:val="es-ES"/>
              </w:rPr>
              <w:t>07/11/2015</w:t>
            </w:r>
          </w:p>
        </w:tc>
      </w:tr>
      <w:tr w:rsidR="00351DB9" w:rsidRPr="00731113" w14:paraId="08A60952"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39189B5C" w14:textId="77777777" w:rsidR="00351DB9" w:rsidRPr="00731113" w:rsidRDefault="00351DB9" w:rsidP="00412653">
            <w:pPr>
              <w:rPr>
                <w:rFonts w:cs="Arial"/>
                <w:b/>
                <w:lang w:val="es-ES"/>
              </w:rPr>
            </w:pPr>
            <w:r w:rsidRPr="00731113">
              <w:rPr>
                <w:rFonts w:cs="Arial"/>
                <w:b/>
                <w:lang w:val="es-ES"/>
              </w:rPr>
              <w:t>Fecha de actualización:</w:t>
            </w:r>
          </w:p>
        </w:tc>
        <w:tc>
          <w:tcPr>
            <w:tcW w:w="3428" w:type="pct"/>
            <w:tcBorders>
              <w:top w:val="single" w:sz="4" w:space="0" w:color="000000"/>
              <w:left w:val="single" w:sz="4" w:space="0" w:color="000000"/>
              <w:bottom w:val="single" w:sz="4" w:space="0" w:color="000000"/>
              <w:right w:val="single" w:sz="8" w:space="0" w:color="000000"/>
            </w:tcBorders>
          </w:tcPr>
          <w:p w14:paraId="000CDDCF" w14:textId="77777777" w:rsidR="00351DB9" w:rsidRPr="00731113" w:rsidRDefault="00351DB9" w:rsidP="00412653">
            <w:pPr>
              <w:rPr>
                <w:rFonts w:cs="Arial"/>
                <w:lang w:val="es-ES"/>
              </w:rPr>
            </w:pPr>
            <w:r>
              <w:rPr>
                <w:rFonts w:cs="Arial"/>
                <w:lang w:val="es-ES"/>
              </w:rPr>
              <w:t>22/11/2015</w:t>
            </w:r>
          </w:p>
        </w:tc>
      </w:tr>
      <w:tr w:rsidR="00351DB9" w:rsidRPr="00731113" w14:paraId="02C54114"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64C04E54" w14:textId="77777777" w:rsidR="00351DB9" w:rsidRPr="00731113" w:rsidRDefault="00351DB9" w:rsidP="00412653">
            <w:pPr>
              <w:rPr>
                <w:rFonts w:cs="Arial"/>
                <w:b/>
                <w:lang w:val="es-ES"/>
              </w:rPr>
            </w:pPr>
            <w:r w:rsidRPr="00731113">
              <w:rPr>
                <w:rFonts w:cs="Arial"/>
                <w:b/>
                <w:lang w:val="es-ES"/>
              </w:rPr>
              <w:t>Actor(es):</w:t>
            </w:r>
          </w:p>
        </w:tc>
        <w:tc>
          <w:tcPr>
            <w:tcW w:w="3428" w:type="pct"/>
            <w:tcBorders>
              <w:top w:val="single" w:sz="4" w:space="0" w:color="000000"/>
              <w:left w:val="single" w:sz="4" w:space="0" w:color="000000"/>
              <w:bottom w:val="single" w:sz="4" w:space="0" w:color="000000"/>
              <w:right w:val="single" w:sz="8" w:space="0" w:color="000000"/>
            </w:tcBorders>
          </w:tcPr>
          <w:p w14:paraId="4089D536" w14:textId="77777777" w:rsidR="00351DB9" w:rsidRPr="00731113" w:rsidRDefault="00351DB9" w:rsidP="00412653">
            <w:pPr>
              <w:rPr>
                <w:rFonts w:cs="Arial"/>
                <w:lang w:val="es-ES"/>
              </w:rPr>
            </w:pPr>
            <w:r>
              <w:rPr>
                <w:rFonts w:cs="Arial"/>
                <w:lang w:val="es-ES"/>
              </w:rPr>
              <w:t>Alumnos, realizando el servicio social.</w:t>
            </w:r>
          </w:p>
        </w:tc>
      </w:tr>
      <w:tr w:rsidR="00351DB9" w:rsidRPr="00035976" w14:paraId="01B9A7DA"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645E422D" w14:textId="77777777" w:rsidR="00351DB9" w:rsidRPr="00731113" w:rsidRDefault="00351DB9" w:rsidP="00412653">
            <w:pPr>
              <w:rPr>
                <w:rFonts w:cs="Arial"/>
                <w:b/>
                <w:lang w:val="es-ES"/>
              </w:rPr>
            </w:pPr>
            <w:r w:rsidRPr="00731113">
              <w:rPr>
                <w:rFonts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tcPr>
          <w:p w14:paraId="0F1DB51C" w14:textId="77777777" w:rsidR="00351DB9" w:rsidRPr="007131DA" w:rsidRDefault="00351DB9" w:rsidP="00412653">
            <w:pPr>
              <w:rPr>
                <w:rFonts w:cs="Arial"/>
                <w:szCs w:val="24"/>
                <w:lang w:val="es-ES"/>
              </w:rPr>
            </w:pPr>
            <w:r w:rsidRPr="007131DA">
              <w:rPr>
                <w:rFonts w:cs="Arial"/>
                <w:szCs w:val="24"/>
                <w:lang w:val="es-ES"/>
              </w:rPr>
              <w:t xml:space="preserve">En este apartado los estudiantes </w:t>
            </w:r>
            <w:r>
              <w:rPr>
                <w:rFonts w:cs="Arial"/>
                <w:szCs w:val="24"/>
                <w:lang w:val="es-ES"/>
              </w:rPr>
              <w:t>seleccionarán el horario que mejor se acomode con su horario de clases. Se mostrará en pantalla una serie de horarios con los que cuenta la dependencia para realizar el SS.</w:t>
            </w:r>
          </w:p>
        </w:tc>
      </w:tr>
      <w:tr w:rsidR="00351DB9" w:rsidRPr="00035976" w14:paraId="40964717"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4A68FDE8" w14:textId="77777777" w:rsidR="00351DB9" w:rsidRPr="00731113" w:rsidRDefault="00351DB9" w:rsidP="00412653">
            <w:pPr>
              <w:rPr>
                <w:rFonts w:cs="Arial"/>
                <w:b/>
                <w:lang w:val="es-ES"/>
              </w:rPr>
            </w:pPr>
            <w:r w:rsidRPr="00731113">
              <w:rPr>
                <w:rFonts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tcPr>
          <w:p w14:paraId="38E19177" w14:textId="77777777" w:rsidR="00351DB9" w:rsidRPr="00731113" w:rsidRDefault="00351DB9" w:rsidP="00412653">
            <w:pPr>
              <w:rPr>
                <w:rFonts w:cs="Arial"/>
                <w:lang w:val="es-ES"/>
              </w:rPr>
            </w:pPr>
            <w:r>
              <w:rPr>
                <w:rFonts w:cs="Arial"/>
                <w:lang w:val="es-ES"/>
              </w:rPr>
              <w:t>El alumno debe estar registrado en la materia de SS y deberá haber seleccionado un proyecto y una dependencia en la cual realizar su SS.</w:t>
            </w:r>
          </w:p>
        </w:tc>
      </w:tr>
      <w:tr w:rsidR="00351DB9" w:rsidRPr="005B6FE0" w14:paraId="5E8A2669"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6032146C" w14:textId="77777777" w:rsidR="00351DB9" w:rsidRPr="00731113" w:rsidRDefault="00351DB9" w:rsidP="00412653">
            <w:pPr>
              <w:rPr>
                <w:rFonts w:cs="Arial"/>
                <w:b/>
                <w:lang w:val="es-ES"/>
              </w:rPr>
            </w:pPr>
            <w:r w:rsidRPr="00731113">
              <w:rPr>
                <w:rFonts w:cs="Arial"/>
                <w:b/>
                <w:lang w:val="es-ES"/>
              </w:rPr>
              <w:t>Flujo Normal:</w:t>
            </w:r>
          </w:p>
        </w:tc>
        <w:tc>
          <w:tcPr>
            <w:tcW w:w="3428" w:type="pct"/>
            <w:tcBorders>
              <w:top w:val="single" w:sz="4" w:space="0" w:color="000000"/>
              <w:left w:val="single" w:sz="4" w:space="0" w:color="000000"/>
              <w:bottom w:val="single" w:sz="4" w:space="0" w:color="000000"/>
              <w:right w:val="single" w:sz="8" w:space="0" w:color="000000"/>
            </w:tcBorders>
          </w:tcPr>
          <w:p w14:paraId="7C464F9E" w14:textId="77777777" w:rsidR="00351DB9" w:rsidRDefault="00351DB9" w:rsidP="00412653">
            <w:pPr>
              <w:spacing w:after="0"/>
              <w:rPr>
                <w:b/>
                <w:lang w:val="es-ES"/>
              </w:rPr>
            </w:pPr>
            <w:r w:rsidRPr="006A5DFA">
              <w:rPr>
                <w:b/>
                <w:lang w:val="es-ES"/>
              </w:rPr>
              <w:t>4.0 El alumno registra su horario</w:t>
            </w:r>
          </w:p>
          <w:p w14:paraId="30695F2E" w14:textId="77777777" w:rsidR="00351DB9" w:rsidRDefault="00351DB9" w:rsidP="00412653">
            <w:pPr>
              <w:spacing w:after="0"/>
              <w:rPr>
                <w:lang w:val="es-ES"/>
              </w:rPr>
            </w:pPr>
            <w:r>
              <w:rPr>
                <w:lang w:val="es-ES"/>
              </w:rPr>
              <w:t>1.- El alumno ingresa al sistema mediante un usuario y contraseña.</w:t>
            </w:r>
          </w:p>
          <w:p w14:paraId="55752813" w14:textId="77777777" w:rsidR="00351DB9" w:rsidRDefault="00351DB9" w:rsidP="00412653">
            <w:pPr>
              <w:spacing w:after="0"/>
              <w:rPr>
                <w:lang w:val="es-ES"/>
              </w:rPr>
            </w:pPr>
            <w:r>
              <w:rPr>
                <w:lang w:val="es-ES"/>
              </w:rPr>
              <w:t>2.- El alumno ve en pantalla los distintos horarios con los que cuenta la dependencia.</w:t>
            </w:r>
          </w:p>
          <w:p w14:paraId="0A8F3BDE" w14:textId="77777777" w:rsidR="00351DB9" w:rsidRDefault="00351DB9" w:rsidP="00412653">
            <w:pPr>
              <w:spacing w:after="0"/>
              <w:rPr>
                <w:lang w:val="es-ES"/>
              </w:rPr>
            </w:pPr>
            <w:r>
              <w:rPr>
                <w:lang w:val="es-ES"/>
              </w:rPr>
              <w:t>3.- El alumno selecciona uno o más horarios (selecciona un horario extra por si ya no hay cupo en ese horario).</w:t>
            </w:r>
          </w:p>
          <w:p w14:paraId="33F87AC2" w14:textId="77777777" w:rsidR="00351DB9" w:rsidRPr="006A5DFA" w:rsidRDefault="00351DB9" w:rsidP="00412653">
            <w:pPr>
              <w:spacing w:after="0"/>
              <w:rPr>
                <w:b/>
                <w:lang w:val="es-ES"/>
              </w:rPr>
            </w:pPr>
            <w:r>
              <w:rPr>
                <w:lang w:val="es-ES"/>
              </w:rPr>
              <w:t>4.- El alumno registra en el sistema el horario deseado.</w:t>
            </w:r>
          </w:p>
        </w:tc>
      </w:tr>
      <w:tr w:rsidR="00351DB9" w:rsidRPr="00035976" w14:paraId="3C3ACAA6"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74F0845A" w14:textId="77777777" w:rsidR="00351DB9" w:rsidRPr="00731113" w:rsidRDefault="00351DB9" w:rsidP="00412653">
            <w:pPr>
              <w:rPr>
                <w:rFonts w:cs="Arial"/>
                <w:b/>
                <w:lang w:val="es-ES"/>
              </w:rPr>
            </w:pPr>
            <w:r w:rsidRPr="00731113">
              <w:rPr>
                <w:rFonts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p w14:paraId="4A12545A" w14:textId="77777777" w:rsidR="00351DB9" w:rsidRPr="007131DA" w:rsidRDefault="00351DB9" w:rsidP="00412653">
            <w:pPr>
              <w:rPr>
                <w:rFonts w:cs="Arial"/>
                <w:lang w:val="es-ES"/>
              </w:rPr>
            </w:pPr>
            <w:r>
              <w:rPr>
                <w:rFonts w:cs="Arial"/>
                <w:lang w:val="es-ES"/>
              </w:rPr>
              <w:t xml:space="preserve">1.- En caso de que ningún horario cubra sus requerimientos, podrá crear un horario personalizado para que posteriormente la dependencia lo apruebe o lo rechace. </w:t>
            </w:r>
          </w:p>
        </w:tc>
      </w:tr>
      <w:tr w:rsidR="00351DB9" w:rsidRPr="00035976" w14:paraId="4DC71D4A"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367D26DC" w14:textId="77777777" w:rsidR="00351DB9" w:rsidRPr="00731113" w:rsidRDefault="00351DB9" w:rsidP="00412653">
            <w:pPr>
              <w:rPr>
                <w:rFonts w:cs="Arial"/>
                <w:b/>
                <w:lang w:val="es-ES"/>
              </w:rPr>
            </w:pPr>
            <w:r w:rsidRPr="00731113">
              <w:rPr>
                <w:rFonts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tcPr>
          <w:p w14:paraId="7A48969E" w14:textId="77777777" w:rsidR="00351DB9" w:rsidRPr="005B6FE0" w:rsidRDefault="00351DB9" w:rsidP="00412653">
            <w:pPr>
              <w:rPr>
                <w:rFonts w:cs="Arial"/>
                <w:lang w:val="es-ES"/>
              </w:rPr>
            </w:pPr>
            <w:r>
              <w:rPr>
                <w:rFonts w:cs="Arial"/>
                <w:b/>
                <w:lang w:val="es-ES"/>
              </w:rPr>
              <w:t>1.- El alumno no puede adaptar sus horarios.</w:t>
            </w:r>
          </w:p>
        </w:tc>
      </w:tr>
      <w:tr w:rsidR="00351DB9" w:rsidRPr="00035976" w14:paraId="271F8EE2"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6ABB7D51" w14:textId="77777777" w:rsidR="00351DB9" w:rsidRPr="00731113" w:rsidRDefault="00351DB9" w:rsidP="00412653">
            <w:pPr>
              <w:rPr>
                <w:rFonts w:cs="Arial"/>
                <w:b/>
                <w:lang w:val="es-ES"/>
              </w:rPr>
            </w:pPr>
            <w:r w:rsidRPr="00731113">
              <w:rPr>
                <w:rFonts w:cs="Arial"/>
                <w:b/>
                <w:lang w:val="es-ES"/>
              </w:rPr>
              <w:t>Pos</w:t>
            </w:r>
            <w:r>
              <w:rPr>
                <w:rFonts w:cs="Arial"/>
                <w:b/>
                <w:lang w:val="es-ES"/>
              </w:rPr>
              <w:t>t</w:t>
            </w:r>
            <w:r w:rsidRPr="00731113">
              <w:rPr>
                <w:rFonts w:cs="Arial"/>
                <w:b/>
                <w:lang w:val="es-ES"/>
              </w:rPr>
              <w:t>condiciones:</w:t>
            </w:r>
          </w:p>
        </w:tc>
        <w:tc>
          <w:tcPr>
            <w:tcW w:w="3428" w:type="pct"/>
            <w:tcBorders>
              <w:top w:val="single" w:sz="4" w:space="0" w:color="000000"/>
              <w:left w:val="single" w:sz="4" w:space="0" w:color="000000"/>
              <w:bottom w:val="single" w:sz="4" w:space="0" w:color="000000"/>
              <w:right w:val="single" w:sz="8" w:space="0" w:color="000000"/>
            </w:tcBorders>
          </w:tcPr>
          <w:p w14:paraId="35C379AC" w14:textId="77777777" w:rsidR="00351DB9" w:rsidRPr="00731113" w:rsidRDefault="00351DB9" w:rsidP="00412653">
            <w:pPr>
              <w:rPr>
                <w:rFonts w:cs="Arial"/>
                <w:lang w:val="es-ES"/>
              </w:rPr>
            </w:pPr>
            <w:r>
              <w:rPr>
                <w:rFonts w:cs="Arial"/>
                <w:lang w:val="es-ES"/>
              </w:rPr>
              <w:t>El horario queda registrado en el sistema, listo para que el alumno se presente a la dependencia correspondiente.</w:t>
            </w:r>
          </w:p>
        </w:tc>
      </w:tr>
      <w:tr w:rsidR="00351DB9" w:rsidRPr="00035976" w14:paraId="223A0CC9"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00B92DF3" w14:textId="77777777" w:rsidR="00351DB9" w:rsidRPr="00731113" w:rsidRDefault="00351DB9" w:rsidP="00412653">
            <w:pPr>
              <w:rPr>
                <w:rFonts w:cs="Arial"/>
                <w:b/>
                <w:lang w:val="es-ES"/>
              </w:rPr>
            </w:pPr>
            <w:r w:rsidRPr="00731113">
              <w:rPr>
                <w:rFonts w:cs="Arial"/>
                <w:b/>
                <w:lang w:val="es-ES"/>
              </w:rPr>
              <w:t>Entradas:</w:t>
            </w:r>
          </w:p>
        </w:tc>
        <w:tc>
          <w:tcPr>
            <w:tcW w:w="3428" w:type="pct"/>
            <w:tcBorders>
              <w:top w:val="single" w:sz="4" w:space="0" w:color="000000"/>
              <w:left w:val="single" w:sz="4" w:space="0" w:color="000000"/>
              <w:bottom w:val="single" w:sz="4" w:space="0" w:color="000000"/>
              <w:right w:val="single" w:sz="8" w:space="0" w:color="000000"/>
            </w:tcBorders>
          </w:tcPr>
          <w:p w14:paraId="5B247F72" w14:textId="77777777" w:rsidR="00351DB9" w:rsidRPr="00731113" w:rsidRDefault="00351DB9" w:rsidP="00412653">
            <w:pPr>
              <w:rPr>
                <w:rFonts w:cs="Arial"/>
                <w:lang w:val="es-ES"/>
              </w:rPr>
            </w:pPr>
            <w:r>
              <w:rPr>
                <w:rFonts w:cs="Arial"/>
                <w:lang w:val="es-ES"/>
              </w:rPr>
              <w:t>Horario de clases.</w:t>
            </w:r>
          </w:p>
        </w:tc>
      </w:tr>
      <w:tr w:rsidR="00351DB9" w:rsidRPr="00035976" w14:paraId="6E77C956"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28094E31" w14:textId="77777777" w:rsidR="00351DB9" w:rsidRPr="00731113" w:rsidRDefault="00351DB9" w:rsidP="00412653">
            <w:pPr>
              <w:rPr>
                <w:rFonts w:cs="Arial"/>
                <w:b/>
                <w:lang w:val="es-ES"/>
              </w:rPr>
            </w:pPr>
            <w:r w:rsidRPr="00731113">
              <w:rPr>
                <w:rFonts w:cs="Arial"/>
                <w:b/>
                <w:lang w:val="es-ES"/>
              </w:rPr>
              <w:t xml:space="preserve">Salidas: </w:t>
            </w:r>
          </w:p>
        </w:tc>
        <w:tc>
          <w:tcPr>
            <w:tcW w:w="3428" w:type="pct"/>
            <w:tcBorders>
              <w:top w:val="single" w:sz="4" w:space="0" w:color="000000"/>
              <w:left w:val="single" w:sz="4" w:space="0" w:color="000000"/>
              <w:bottom w:val="single" w:sz="4" w:space="0" w:color="000000"/>
              <w:right w:val="single" w:sz="8" w:space="0" w:color="000000"/>
            </w:tcBorders>
          </w:tcPr>
          <w:p w14:paraId="0809791C" w14:textId="77777777" w:rsidR="00351DB9" w:rsidRPr="00731113" w:rsidRDefault="00351DB9" w:rsidP="00412653">
            <w:pPr>
              <w:rPr>
                <w:rFonts w:cs="Arial"/>
                <w:lang w:val="es-ES"/>
              </w:rPr>
            </w:pPr>
            <w:r>
              <w:rPr>
                <w:rFonts w:cs="Arial"/>
                <w:lang w:val="es-ES"/>
              </w:rPr>
              <w:t>Mensaje: “Horario de la dependencia guardado”</w:t>
            </w:r>
          </w:p>
        </w:tc>
      </w:tr>
      <w:tr w:rsidR="00351DB9" w:rsidRPr="005B6FE0" w14:paraId="340AAE06"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0473E1DB" w14:textId="77777777" w:rsidR="00351DB9" w:rsidRPr="00731113" w:rsidRDefault="00351DB9" w:rsidP="00412653">
            <w:pPr>
              <w:rPr>
                <w:rFonts w:cs="Arial"/>
                <w:b/>
                <w:lang w:val="es-ES"/>
              </w:rPr>
            </w:pPr>
            <w:r w:rsidRPr="00731113">
              <w:rPr>
                <w:rFonts w:cs="Arial"/>
                <w:b/>
                <w:lang w:val="es-ES"/>
              </w:rPr>
              <w:t xml:space="preserve">Incluye: </w:t>
            </w:r>
          </w:p>
          <w:p w14:paraId="6CAC3A8A" w14:textId="77777777" w:rsidR="00351DB9" w:rsidRPr="00731113" w:rsidRDefault="00351DB9" w:rsidP="00412653">
            <w:pPr>
              <w:rPr>
                <w:rFonts w:cs="Arial"/>
                <w:b/>
                <w:lang w:val="es-ES"/>
              </w:rPr>
            </w:pPr>
            <w:r w:rsidRPr="00731113">
              <w:rPr>
                <w:rFonts w:cs="Arial"/>
                <w:b/>
                <w:lang w:val="es-ES"/>
              </w:rPr>
              <w:lastRenderedPageBreak/>
              <w:t>(relación Include)</w:t>
            </w:r>
          </w:p>
        </w:tc>
        <w:tc>
          <w:tcPr>
            <w:tcW w:w="3428" w:type="pct"/>
            <w:tcBorders>
              <w:top w:val="single" w:sz="4" w:space="0" w:color="000000"/>
              <w:left w:val="single" w:sz="4" w:space="0" w:color="000000"/>
              <w:bottom w:val="single" w:sz="4" w:space="0" w:color="000000"/>
              <w:right w:val="single" w:sz="8" w:space="0" w:color="000000"/>
            </w:tcBorders>
            <w:hideMark/>
          </w:tcPr>
          <w:p w14:paraId="264EB1E0" w14:textId="77777777" w:rsidR="00351DB9" w:rsidRPr="005B6FE0" w:rsidRDefault="00351DB9" w:rsidP="00412653">
            <w:pPr>
              <w:rPr>
                <w:rFonts w:cs="Arial"/>
                <w:lang w:val="es-ES"/>
              </w:rPr>
            </w:pPr>
            <w:r>
              <w:lastRenderedPageBreak/>
              <w:t>Registro de estudiantes de servicio social</w:t>
            </w:r>
          </w:p>
        </w:tc>
      </w:tr>
      <w:tr w:rsidR="00351DB9" w:rsidRPr="00731113" w14:paraId="32206A6B"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18C2F93E" w14:textId="47EF3E82" w:rsidR="00351DB9" w:rsidRPr="00731113" w:rsidRDefault="00351DB9" w:rsidP="00412653">
            <w:pPr>
              <w:spacing w:after="0"/>
              <w:rPr>
                <w:rFonts w:cs="Arial"/>
                <w:b/>
                <w:lang w:val="es-ES"/>
              </w:rPr>
            </w:pPr>
            <w:r w:rsidRPr="00731113">
              <w:rPr>
                <w:rFonts w:cs="Arial"/>
                <w:b/>
                <w:lang w:val="es-ES"/>
              </w:rPr>
              <w:lastRenderedPageBreak/>
              <w:t>Extiende:</w:t>
            </w:r>
          </w:p>
          <w:p w14:paraId="0AE089EE" w14:textId="25EE3CFB" w:rsidR="00351DB9" w:rsidRPr="00731113" w:rsidRDefault="00351DB9" w:rsidP="00412653">
            <w:pPr>
              <w:spacing w:after="0"/>
              <w:rPr>
                <w:rFonts w:cs="Arial"/>
                <w:b/>
                <w:lang w:val="es-ES"/>
              </w:rPr>
            </w:pPr>
            <w:r w:rsidRPr="00731113">
              <w:rPr>
                <w:rFonts w:cs="Arial"/>
                <w:b/>
                <w:lang w:val="es-ES"/>
              </w:rPr>
              <w:t>(relación Extend)</w:t>
            </w:r>
          </w:p>
        </w:tc>
        <w:tc>
          <w:tcPr>
            <w:tcW w:w="3428" w:type="pct"/>
            <w:tcBorders>
              <w:top w:val="single" w:sz="4" w:space="0" w:color="000000"/>
              <w:left w:val="single" w:sz="4" w:space="0" w:color="000000"/>
              <w:bottom w:val="single" w:sz="4" w:space="0" w:color="000000"/>
              <w:right w:val="single" w:sz="8" w:space="0" w:color="000000"/>
            </w:tcBorders>
          </w:tcPr>
          <w:p w14:paraId="63183119" w14:textId="77777777" w:rsidR="00351DB9" w:rsidRPr="00750325" w:rsidRDefault="00351DB9" w:rsidP="00412653">
            <w:pPr>
              <w:spacing w:after="0"/>
            </w:pPr>
          </w:p>
        </w:tc>
      </w:tr>
      <w:tr w:rsidR="00351DB9" w:rsidRPr="00731113" w14:paraId="77D6655F" w14:textId="77777777" w:rsidTr="00412653">
        <w:trPr>
          <w:trHeight w:val="329"/>
        </w:trPr>
        <w:tc>
          <w:tcPr>
            <w:tcW w:w="1572" w:type="pct"/>
            <w:tcBorders>
              <w:top w:val="single" w:sz="4" w:space="0" w:color="000000"/>
              <w:left w:val="single" w:sz="8" w:space="0" w:color="000000"/>
              <w:bottom w:val="single" w:sz="4" w:space="0" w:color="000000"/>
              <w:right w:val="nil"/>
            </w:tcBorders>
            <w:hideMark/>
          </w:tcPr>
          <w:p w14:paraId="209F58A6" w14:textId="77777777" w:rsidR="00351DB9" w:rsidRPr="00731113" w:rsidRDefault="00351DB9" w:rsidP="00412653">
            <w:pPr>
              <w:rPr>
                <w:rFonts w:cs="Arial"/>
                <w:b/>
                <w:lang w:val="es-ES"/>
              </w:rPr>
            </w:pPr>
            <w:r w:rsidRPr="00731113">
              <w:rPr>
                <w:rFonts w:cs="Arial"/>
                <w:b/>
                <w:lang w:val="es-ES"/>
              </w:rPr>
              <w:t>Prioridad:</w:t>
            </w:r>
          </w:p>
        </w:tc>
        <w:tc>
          <w:tcPr>
            <w:tcW w:w="3428" w:type="pct"/>
            <w:tcBorders>
              <w:top w:val="single" w:sz="4" w:space="0" w:color="000000"/>
              <w:left w:val="single" w:sz="4" w:space="0" w:color="000000"/>
              <w:bottom w:val="single" w:sz="4" w:space="0" w:color="000000"/>
              <w:right w:val="single" w:sz="8" w:space="0" w:color="000000"/>
            </w:tcBorders>
            <w:hideMark/>
          </w:tcPr>
          <w:p w14:paraId="1C18A09D" w14:textId="77777777" w:rsidR="00351DB9" w:rsidRPr="00731113" w:rsidRDefault="00351DB9" w:rsidP="00412653">
            <w:pPr>
              <w:rPr>
                <w:rFonts w:cs="Arial"/>
                <w:lang w:val="es-ES"/>
              </w:rPr>
            </w:pPr>
            <w:r w:rsidRPr="00731113">
              <w:rPr>
                <w:rFonts w:cs="Arial"/>
                <w:lang w:val="es-ES"/>
              </w:rPr>
              <w:t>Alta</w:t>
            </w:r>
          </w:p>
        </w:tc>
      </w:tr>
    </w:tbl>
    <w:p w14:paraId="20C4FFCD" w14:textId="040FA7E8" w:rsidR="002F5784" w:rsidRDefault="002F5784" w:rsidP="002F5784">
      <w:pPr>
        <w:pStyle w:val="Ttulo"/>
      </w:pPr>
      <w:bookmarkStart w:id="8" w:name="_Toc436083055"/>
      <w:r>
        <w:t>Prototi</w:t>
      </w:r>
      <w:r w:rsidRPr="000A720E">
        <w:t>po</w:t>
      </w:r>
      <w:bookmarkEnd w:id="8"/>
    </w:p>
    <w:p w14:paraId="4048A581" w14:textId="73F9D1B4" w:rsidR="00351DB9" w:rsidRDefault="002F5784" w:rsidP="00351DB9">
      <w:r w:rsidRPr="000A720E">
        <w:rPr>
          <w:noProof/>
          <w:lang w:eastAsia="es-MX"/>
        </w:rPr>
        <w:drawing>
          <wp:anchor distT="0" distB="0" distL="114300" distR="114300" simplePos="0" relativeHeight="251709952" behindDoc="1" locked="0" layoutInCell="1" allowOverlap="1" wp14:anchorId="40961F95" wp14:editId="27B9D4F6">
            <wp:simplePos x="0" y="0"/>
            <wp:positionH relativeFrom="column">
              <wp:posOffset>460233</wp:posOffset>
            </wp:positionH>
            <wp:positionV relativeFrom="paragraph">
              <wp:posOffset>73780</wp:posOffset>
            </wp:positionV>
            <wp:extent cx="4431007" cy="3115154"/>
            <wp:effectExtent l="57150" t="57150" r="122555" b="123825"/>
            <wp:wrapTight wrapText="bothSides">
              <wp:wrapPolygon edited="0">
                <wp:start x="-93" y="-396"/>
                <wp:lineTo x="-279" y="-264"/>
                <wp:lineTo x="-279" y="21798"/>
                <wp:lineTo x="-93" y="22327"/>
                <wp:lineTo x="21919" y="22327"/>
                <wp:lineTo x="22105" y="21006"/>
                <wp:lineTo x="22105" y="1850"/>
                <wp:lineTo x="21826" y="-132"/>
                <wp:lineTo x="21826" y="-396"/>
                <wp:lineTo x="-93" y="-396"/>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26084" t="18038" r="4005" b="8299"/>
                    <a:stretch/>
                  </pic:blipFill>
                  <pic:spPr bwMode="auto">
                    <a:xfrm>
                      <a:off x="0" y="0"/>
                      <a:ext cx="4431007" cy="311515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022EEA" w14:textId="4BF0A603" w:rsidR="00351DB9" w:rsidRDefault="00351DB9" w:rsidP="00351DB9"/>
    <w:p w14:paraId="74CE93CE" w14:textId="67A92FCB" w:rsidR="00351DB9" w:rsidRPr="00857D0A" w:rsidRDefault="002F5784" w:rsidP="00351DB9">
      <w:bookmarkStart w:id="9" w:name="_GoBack"/>
      <w:bookmarkEnd w:id="9"/>
      <w:r>
        <w:rPr>
          <w:noProof/>
          <w:lang w:eastAsia="es-MX"/>
        </w:rPr>
        <w:drawing>
          <wp:anchor distT="0" distB="0" distL="114300" distR="114300" simplePos="0" relativeHeight="251712000" behindDoc="1" locked="0" layoutInCell="1" allowOverlap="1" wp14:anchorId="5C0C8465" wp14:editId="4E9BAAC9">
            <wp:simplePos x="0" y="0"/>
            <wp:positionH relativeFrom="column">
              <wp:posOffset>439420</wp:posOffset>
            </wp:positionH>
            <wp:positionV relativeFrom="paragraph">
              <wp:posOffset>2684050</wp:posOffset>
            </wp:positionV>
            <wp:extent cx="4451685" cy="2728680"/>
            <wp:effectExtent l="57150" t="57150" r="120650" b="109855"/>
            <wp:wrapTight wrapText="bothSides">
              <wp:wrapPolygon edited="0">
                <wp:start x="-92" y="-452"/>
                <wp:lineTo x="-277" y="-302"/>
                <wp:lineTo x="-277" y="21716"/>
                <wp:lineTo x="-92" y="22319"/>
                <wp:lineTo x="21908" y="22319"/>
                <wp:lineTo x="22093" y="21565"/>
                <wp:lineTo x="22093" y="2111"/>
                <wp:lineTo x="21816" y="-151"/>
                <wp:lineTo x="21816" y="-452"/>
                <wp:lineTo x="-92" y="-452"/>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26147" t="18942" r="2840" b="11004"/>
                    <a:stretch/>
                  </pic:blipFill>
                  <pic:spPr bwMode="auto">
                    <a:xfrm>
                      <a:off x="0" y="0"/>
                      <a:ext cx="4451685" cy="272868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094D02" w14:textId="05ACC4A5" w:rsidR="00351DB9" w:rsidRPr="0060090B" w:rsidRDefault="002F5784" w:rsidP="00351DB9">
      <w:pPr>
        <w:pStyle w:val="Ttulo"/>
        <w:rPr>
          <w:sz w:val="36"/>
        </w:rPr>
      </w:pPr>
      <w:bookmarkStart w:id="10" w:name="_Toc436083056"/>
      <w:r>
        <w:rPr>
          <w:noProof/>
          <w:lang w:eastAsia="es-MX"/>
        </w:rPr>
        <w:lastRenderedPageBreak/>
        <w:drawing>
          <wp:anchor distT="0" distB="0" distL="114300" distR="114300" simplePos="0" relativeHeight="251707904" behindDoc="1" locked="0" layoutInCell="1" allowOverlap="1" wp14:anchorId="664F0FF9" wp14:editId="503D6219">
            <wp:simplePos x="0" y="0"/>
            <wp:positionH relativeFrom="column">
              <wp:posOffset>-238191</wp:posOffset>
            </wp:positionH>
            <wp:positionV relativeFrom="paragraph">
              <wp:posOffset>177762</wp:posOffset>
            </wp:positionV>
            <wp:extent cx="5924550" cy="3943350"/>
            <wp:effectExtent l="57150" t="57150" r="114300" b="114300"/>
            <wp:wrapTight wrapText="bothSides">
              <wp:wrapPolygon edited="0">
                <wp:start x="-69" y="-313"/>
                <wp:lineTo x="-208" y="-209"/>
                <wp:lineTo x="-208" y="21704"/>
                <wp:lineTo x="-69" y="22122"/>
                <wp:lineTo x="21808" y="22122"/>
                <wp:lineTo x="21947" y="21600"/>
                <wp:lineTo x="21947" y="1461"/>
                <wp:lineTo x="21739" y="-104"/>
                <wp:lineTo x="21739" y="-313"/>
                <wp:lineTo x="-69" y="-313"/>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6162" t="19542" r="2716" b="11009"/>
                    <a:stretch/>
                  </pic:blipFill>
                  <pic:spPr bwMode="auto">
                    <a:xfrm>
                      <a:off x="0" y="0"/>
                      <a:ext cx="5924550" cy="394335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DB9" w:rsidRPr="0060090B">
        <w:rPr>
          <w:sz w:val="36"/>
        </w:rPr>
        <w:t>Cuestionario para requerimientos no funcional</w:t>
      </w:r>
      <w:r w:rsidR="00351DB9">
        <w:rPr>
          <w:sz w:val="36"/>
        </w:rPr>
        <w:t>es</w:t>
      </w:r>
      <w:bookmarkEnd w:id="10"/>
    </w:p>
    <w:p w14:paraId="63DC1347" w14:textId="12D68C37" w:rsidR="00351DB9" w:rsidRPr="00D33643" w:rsidRDefault="00351DB9" w:rsidP="00351DB9">
      <w:pPr>
        <w:pStyle w:val="Prrafodelista"/>
        <w:numPr>
          <w:ilvl w:val="0"/>
          <w:numId w:val="15"/>
        </w:numPr>
        <w:jc w:val="both"/>
      </w:pPr>
      <w:r w:rsidRPr="00D33643">
        <w:t>¿En qué punto considera la universidad que un sistema se encuentra en sus estándares de calidad?</w:t>
      </w:r>
    </w:p>
    <w:p w14:paraId="0CDC648F" w14:textId="0DEAD9A8" w:rsidR="00351DB9" w:rsidRPr="00D33643" w:rsidRDefault="00351DB9" w:rsidP="00351DB9">
      <w:pPr>
        <w:pStyle w:val="Prrafodelista"/>
        <w:numPr>
          <w:ilvl w:val="0"/>
          <w:numId w:val="15"/>
        </w:numPr>
        <w:jc w:val="both"/>
      </w:pPr>
      <w:r w:rsidRPr="00D33643">
        <w:t>¿Qué formato utilizan las interfaces informáticas de la universidad?</w:t>
      </w:r>
    </w:p>
    <w:p w14:paraId="7E0A8CA6" w14:textId="30E767E1" w:rsidR="00351DB9" w:rsidRPr="00D33643" w:rsidRDefault="00351DB9" w:rsidP="00351DB9">
      <w:pPr>
        <w:pStyle w:val="Prrafodelista"/>
        <w:numPr>
          <w:ilvl w:val="0"/>
          <w:numId w:val="15"/>
        </w:numPr>
        <w:jc w:val="both"/>
      </w:pPr>
      <w:r w:rsidRPr="00D33643">
        <w:t>Desde el portal de la universidad, ¿cómo se desea que el usuario ingrese al sistema?</w:t>
      </w:r>
    </w:p>
    <w:p w14:paraId="75C2C02D" w14:textId="77777777" w:rsidR="00351DB9" w:rsidRPr="00D33643" w:rsidRDefault="00351DB9" w:rsidP="00351DB9">
      <w:pPr>
        <w:pStyle w:val="Prrafodelista"/>
        <w:numPr>
          <w:ilvl w:val="0"/>
          <w:numId w:val="15"/>
        </w:numPr>
        <w:jc w:val="both"/>
      </w:pPr>
      <w:r w:rsidRPr="00D33643">
        <w:t>¿En qué formato se deberían las fechas y horas?</w:t>
      </w:r>
    </w:p>
    <w:p w14:paraId="0B4404EE" w14:textId="77777777" w:rsidR="00A92B10" w:rsidRDefault="00A92B10"/>
    <w:p w14:paraId="7EDD6174" w14:textId="77777777" w:rsidR="00A92B10" w:rsidRDefault="00A92B10">
      <w:r>
        <w:br w:type="page"/>
      </w:r>
    </w:p>
    <w:p w14:paraId="150D6DE9" w14:textId="7B762A5C" w:rsidR="002A255D" w:rsidRDefault="00042E55" w:rsidP="0046583C">
      <w:pPr>
        <w:pStyle w:val="Ttulo"/>
        <w:numPr>
          <w:ilvl w:val="0"/>
          <w:numId w:val="2"/>
        </w:numPr>
      </w:pPr>
      <w:bookmarkStart w:id="11" w:name="_Toc435088262"/>
      <w:r>
        <w:lastRenderedPageBreak/>
        <w:t>Introducción</w:t>
      </w:r>
      <w:bookmarkEnd w:id="11"/>
    </w:p>
    <w:p w14:paraId="3F3E43DC" w14:textId="77777777" w:rsidR="00330F2E" w:rsidRPr="00330F2E" w:rsidRDefault="00330F2E" w:rsidP="003164E6">
      <w:pPr>
        <w:jc w:val="both"/>
        <w:rPr>
          <w:rFonts w:ascii="Arial" w:hAnsi="Arial" w:cs="Arial"/>
          <w:sz w:val="24"/>
        </w:rPr>
      </w:pPr>
      <w:r w:rsidRPr="00330F2E">
        <w:rPr>
          <w:rFonts w:ascii="Arial" w:hAnsi="Arial" w:cs="Arial"/>
          <w:sz w:val="24"/>
        </w:rPr>
        <w:t xml:space="preserve">A </w:t>
      </w:r>
      <w:r w:rsidR="003D6884" w:rsidRPr="00330F2E">
        <w:rPr>
          <w:rFonts w:ascii="Arial" w:hAnsi="Arial" w:cs="Arial"/>
          <w:sz w:val="24"/>
        </w:rPr>
        <w:t>continuación,</w:t>
      </w:r>
      <w:r w:rsidRPr="00330F2E">
        <w:rPr>
          <w:rFonts w:ascii="Arial" w:hAnsi="Arial" w:cs="Arial"/>
          <w:sz w:val="24"/>
        </w:rPr>
        <w:t xml:space="preserve"> describiremos de forma breve los puntos clave para la justificación de la elaboración de este documento</w:t>
      </w:r>
      <w:r w:rsidR="003164E6">
        <w:rPr>
          <w:rFonts w:ascii="Arial" w:hAnsi="Arial" w:cs="Arial"/>
          <w:sz w:val="24"/>
        </w:rPr>
        <w:t xml:space="preserve"> y los temas que se trataran dentro </w:t>
      </w:r>
      <w:r w:rsidR="003D6884">
        <w:rPr>
          <w:rFonts w:ascii="Arial" w:hAnsi="Arial" w:cs="Arial"/>
          <w:sz w:val="24"/>
        </w:rPr>
        <w:t>del mismo</w:t>
      </w:r>
      <w:r w:rsidR="003164E6">
        <w:rPr>
          <w:rFonts w:ascii="Arial" w:hAnsi="Arial" w:cs="Arial"/>
          <w:sz w:val="24"/>
        </w:rPr>
        <w:t>.</w:t>
      </w:r>
    </w:p>
    <w:p w14:paraId="52BE1BF3" w14:textId="22973079" w:rsidR="00042E55" w:rsidRDefault="0046583C" w:rsidP="003164E6">
      <w:pPr>
        <w:pStyle w:val="Ttulo1"/>
        <w:numPr>
          <w:ilvl w:val="1"/>
          <w:numId w:val="2"/>
        </w:numPr>
        <w:jc w:val="both"/>
      </w:pPr>
      <w:bookmarkStart w:id="12" w:name="_Toc435088263"/>
      <w:r>
        <w:t>Propósito</w:t>
      </w:r>
      <w:bookmarkEnd w:id="12"/>
    </w:p>
    <w:p w14:paraId="624308A0" w14:textId="77777777" w:rsidR="003164E6" w:rsidRPr="003164E6" w:rsidRDefault="003164E6" w:rsidP="003164E6">
      <w:pPr>
        <w:ind w:left="360"/>
        <w:jc w:val="both"/>
        <w:rPr>
          <w:rFonts w:ascii="Arial" w:hAnsi="Arial" w:cs="Arial"/>
          <w:sz w:val="24"/>
          <w:szCs w:val="24"/>
        </w:rPr>
      </w:pPr>
      <w:r w:rsidRPr="003164E6">
        <w:rPr>
          <w:rFonts w:ascii="Arial" w:hAnsi="Arial" w:cs="Arial"/>
          <w:sz w:val="24"/>
          <w:szCs w:val="24"/>
        </w:rPr>
        <w:t>Este documento tiene como propósito dar una perspectiva amplia del sistema de registro de repo</w:t>
      </w:r>
      <w:r w:rsidR="003D6884">
        <w:rPr>
          <w:rFonts w:ascii="Arial" w:hAnsi="Arial" w:cs="Arial"/>
          <w:sz w:val="24"/>
          <w:szCs w:val="24"/>
        </w:rPr>
        <w:t>rtes del servicio social de la Universidad V</w:t>
      </w:r>
      <w:r w:rsidRPr="003164E6">
        <w:rPr>
          <w:rFonts w:ascii="Arial" w:hAnsi="Arial" w:cs="Arial"/>
          <w:sz w:val="24"/>
          <w:szCs w:val="24"/>
        </w:rPr>
        <w:t>eracruzana que se planea desarrollar con el fin de facilitar y aumentar la eficiencia de los procesos clave del servicio social que realizan los estudiantes de la universidad. El aspecto más importante del documento presente es dar a conocer los requerimientos que se identificaron durante un proceso de elicitación previamente llevado a cabo, el cual incluía alumnos de generaciones diferentes y al coordinador del servicio social de la facultad de estadística e informática de la Universidad Veracruzana</w:t>
      </w:r>
      <w:r w:rsidR="003D6884">
        <w:rPr>
          <w:rFonts w:ascii="Arial" w:hAnsi="Arial" w:cs="Arial"/>
          <w:sz w:val="24"/>
          <w:szCs w:val="24"/>
        </w:rPr>
        <w:t>.</w:t>
      </w:r>
    </w:p>
    <w:p w14:paraId="40AEC9AD" w14:textId="77777777" w:rsidR="003164E6" w:rsidRDefault="003164E6" w:rsidP="00802E72">
      <w:pPr>
        <w:ind w:left="360" w:firstLine="348"/>
        <w:jc w:val="both"/>
        <w:rPr>
          <w:rFonts w:ascii="Arial" w:hAnsi="Arial" w:cs="Arial"/>
          <w:sz w:val="24"/>
          <w:szCs w:val="24"/>
        </w:rPr>
      </w:pPr>
      <w:r w:rsidRPr="003164E6">
        <w:rPr>
          <w:rFonts w:ascii="Arial" w:hAnsi="Arial" w:cs="Arial"/>
          <w:sz w:val="24"/>
          <w:szCs w:val="24"/>
        </w:rPr>
        <w:t>Este documento está dirigido hacia</w:t>
      </w:r>
      <w:r>
        <w:rPr>
          <w:rFonts w:ascii="Arial" w:hAnsi="Arial" w:cs="Arial"/>
          <w:sz w:val="24"/>
          <w:szCs w:val="24"/>
        </w:rPr>
        <w:t xml:space="preserve"> el equipo de desarrollo de este sistema, </w:t>
      </w:r>
      <w:r w:rsidR="003D6884">
        <w:rPr>
          <w:rFonts w:ascii="Arial" w:hAnsi="Arial" w:cs="Arial"/>
          <w:sz w:val="24"/>
          <w:szCs w:val="24"/>
        </w:rPr>
        <w:t>miembros de la Universidad V</w:t>
      </w:r>
      <w:r w:rsidR="004C3E84">
        <w:rPr>
          <w:rFonts w:ascii="Arial" w:hAnsi="Arial" w:cs="Arial"/>
          <w:sz w:val="24"/>
          <w:szCs w:val="24"/>
        </w:rPr>
        <w:t>eracruzana a cargo de la supervisión de este proyecto, directivos de la universidad que deseen consultar cómo se procedió o se procederá a elaborar el sistema y a equipos de desarrollo que vayan a modificar o actualizar el sistema elaborado por este equipo, con el fin de que tengan la documentación apropiada para poder llevar a cabo su trabajo de forma más eficiente.</w:t>
      </w:r>
    </w:p>
    <w:p w14:paraId="0C7BCCBD" w14:textId="77777777" w:rsidR="004C3E84" w:rsidRPr="00802E72" w:rsidRDefault="004C3E84" w:rsidP="00802E72">
      <w:pPr>
        <w:ind w:left="360" w:firstLine="348"/>
        <w:jc w:val="both"/>
        <w:rPr>
          <w:rFonts w:ascii="Arial" w:hAnsi="Arial" w:cs="Arial"/>
          <w:sz w:val="24"/>
          <w:szCs w:val="24"/>
        </w:rPr>
      </w:pPr>
      <w:r>
        <w:rPr>
          <w:rFonts w:ascii="Arial" w:hAnsi="Arial" w:cs="Arial"/>
          <w:sz w:val="24"/>
          <w:szCs w:val="24"/>
        </w:rPr>
        <w:t>Este documento ilustrará el propósito y una descripción completa para el desarrollo del sistema. Tambié</w:t>
      </w:r>
      <w:r w:rsidR="00802E72">
        <w:rPr>
          <w:rFonts w:ascii="Arial" w:hAnsi="Arial" w:cs="Arial"/>
          <w:sz w:val="24"/>
          <w:szCs w:val="24"/>
        </w:rPr>
        <w:t>n</w:t>
      </w:r>
      <w:r>
        <w:rPr>
          <w:rFonts w:ascii="Arial" w:hAnsi="Arial" w:cs="Arial"/>
          <w:sz w:val="24"/>
          <w:szCs w:val="24"/>
        </w:rPr>
        <w:t xml:space="preserve"> explicará limitantes del sistema, interfaces e interacciones con otras aplicaciones externas</w:t>
      </w:r>
      <w:r w:rsidR="00802E72">
        <w:rPr>
          <w:rFonts w:ascii="Arial" w:hAnsi="Arial" w:cs="Arial"/>
          <w:sz w:val="24"/>
          <w:szCs w:val="24"/>
        </w:rPr>
        <w:t>.</w:t>
      </w:r>
    </w:p>
    <w:p w14:paraId="046A2ECE" w14:textId="7C64F554" w:rsidR="0046583C" w:rsidRDefault="0046583C" w:rsidP="00802E72">
      <w:pPr>
        <w:pStyle w:val="Ttulo1"/>
        <w:numPr>
          <w:ilvl w:val="1"/>
          <w:numId w:val="2"/>
        </w:numPr>
      </w:pPr>
      <w:bookmarkStart w:id="13" w:name="_Toc435088264"/>
      <w:r>
        <w:t>Alcance</w:t>
      </w:r>
      <w:bookmarkEnd w:id="13"/>
    </w:p>
    <w:p w14:paraId="78923487" w14:textId="77777777" w:rsidR="00802E72" w:rsidRDefault="00802E72" w:rsidP="00802E72">
      <w:pPr>
        <w:ind w:left="360"/>
        <w:jc w:val="both"/>
        <w:rPr>
          <w:rFonts w:ascii="Arial" w:hAnsi="Arial" w:cs="Arial"/>
          <w:sz w:val="24"/>
          <w:szCs w:val="24"/>
        </w:rPr>
      </w:pPr>
      <w:r w:rsidRPr="00802E72">
        <w:rPr>
          <w:rFonts w:ascii="Arial" w:hAnsi="Arial" w:cs="Arial"/>
          <w:sz w:val="24"/>
          <w:szCs w:val="24"/>
        </w:rPr>
        <w:t xml:space="preserve">El sistema de registro de reportes del servicio social es una herramienta, que como su nombre lo </w:t>
      </w:r>
      <w:r w:rsidR="003D6884" w:rsidRPr="00802E72">
        <w:rPr>
          <w:rFonts w:ascii="Arial" w:hAnsi="Arial" w:cs="Arial"/>
          <w:sz w:val="24"/>
          <w:szCs w:val="24"/>
        </w:rPr>
        <w:t>indica, permitirá</w:t>
      </w:r>
      <w:r w:rsidRPr="00802E72">
        <w:rPr>
          <w:rFonts w:ascii="Arial" w:hAnsi="Arial" w:cs="Arial"/>
          <w:sz w:val="24"/>
          <w:szCs w:val="24"/>
        </w:rPr>
        <w:t xml:space="preserve"> a los alumnos de la universidad que se encuentren llevando a cabo </w:t>
      </w:r>
      <w:r>
        <w:rPr>
          <w:rFonts w:ascii="Arial" w:hAnsi="Arial" w:cs="Arial"/>
          <w:sz w:val="24"/>
          <w:szCs w:val="24"/>
        </w:rPr>
        <w:t>el servicio social registrar con facilidad sus actividades sin necesidad de estar buscando al responsable del servicio social para que firme sus reportes mensuales y luego entregárselo al catedrático encargado de impartir la materia. Este sistema les permitirá visualizar al estudiante los horarios de las dependencias donde llevaran a cabo su servicio y las horas que ellos tienen disponibles, esto también facilitará la administración de tiempo al estudiante.</w:t>
      </w:r>
    </w:p>
    <w:p w14:paraId="1BF618E1" w14:textId="77777777" w:rsidR="00CF2F87" w:rsidRDefault="00CF2F87" w:rsidP="00D3584D">
      <w:pPr>
        <w:ind w:left="360" w:firstLine="348"/>
        <w:jc w:val="both"/>
        <w:rPr>
          <w:rFonts w:ascii="Arial" w:hAnsi="Arial" w:cs="Arial"/>
          <w:sz w:val="24"/>
          <w:szCs w:val="24"/>
        </w:rPr>
      </w:pPr>
      <w:r>
        <w:rPr>
          <w:rFonts w:ascii="Arial" w:hAnsi="Arial" w:cs="Arial"/>
          <w:sz w:val="24"/>
          <w:szCs w:val="24"/>
        </w:rPr>
        <w:lastRenderedPageBreak/>
        <w:t>El estudiante será capaz de ver cuantas horas tiene cumplidas y cuantas le falta</w:t>
      </w:r>
      <w:r w:rsidR="003D6884">
        <w:rPr>
          <w:rFonts w:ascii="Arial" w:hAnsi="Arial" w:cs="Arial"/>
          <w:sz w:val="24"/>
          <w:szCs w:val="24"/>
        </w:rPr>
        <w:t>n</w:t>
      </w:r>
      <w:r>
        <w:rPr>
          <w:rFonts w:ascii="Arial" w:hAnsi="Arial" w:cs="Arial"/>
          <w:sz w:val="24"/>
          <w:szCs w:val="24"/>
        </w:rPr>
        <w:t xml:space="preserve">, para registrar esto el usuario podrá hacer un check-in y check-out cuando vaya a su dependencia correspondiente para llevar a cabo su servicio, al igual que tendrá la opción de hacer un reporte el día de su asistencia para auxiliarse de este a la hora de llevar a cabo su reporte </w:t>
      </w:r>
      <w:r w:rsidR="003D6884">
        <w:rPr>
          <w:rFonts w:ascii="Arial" w:hAnsi="Arial" w:cs="Arial"/>
          <w:sz w:val="24"/>
          <w:szCs w:val="24"/>
        </w:rPr>
        <w:t>mensual.</w:t>
      </w:r>
      <w:r>
        <w:rPr>
          <w:rFonts w:ascii="Arial" w:hAnsi="Arial" w:cs="Arial"/>
          <w:sz w:val="24"/>
          <w:szCs w:val="24"/>
        </w:rPr>
        <w:t xml:space="preserve"> El aspecto más importante de este sistema es que no se necesitará que la dependencia, el alumno, el maestro y el responsable estén buscando unos de </w:t>
      </w:r>
      <w:r w:rsidR="003D6884">
        <w:rPr>
          <w:rFonts w:ascii="Arial" w:hAnsi="Arial" w:cs="Arial"/>
          <w:sz w:val="24"/>
          <w:szCs w:val="24"/>
        </w:rPr>
        <w:t>otros, puesto</w:t>
      </w:r>
      <w:r>
        <w:rPr>
          <w:rFonts w:ascii="Arial" w:hAnsi="Arial" w:cs="Arial"/>
          <w:sz w:val="24"/>
          <w:szCs w:val="24"/>
        </w:rPr>
        <w:t xml:space="preserve"> que todas las acciones referentes al reporte se harán de forma digital.</w:t>
      </w:r>
    </w:p>
    <w:p w14:paraId="4B2530B3" w14:textId="77777777" w:rsidR="00F331FE" w:rsidRPr="00802E72" w:rsidRDefault="00802E72" w:rsidP="00D3584D">
      <w:pPr>
        <w:ind w:left="360" w:firstLine="348"/>
        <w:jc w:val="both"/>
        <w:rPr>
          <w:rFonts w:ascii="Arial" w:hAnsi="Arial" w:cs="Arial"/>
          <w:sz w:val="24"/>
          <w:szCs w:val="24"/>
        </w:rPr>
      </w:pPr>
      <w:r>
        <w:rPr>
          <w:rFonts w:ascii="Arial" w:hAnsi="Arial" w:cs="Arial"/>
          <w:sz w:val="24"/>
          <w:szCs w:val="24"/>
        </w:rPr>
        <w:t>Este sistema requerirá del uso de la página web oficial de la universidad</w:t>
      </w:r>
      <w:r w:rsidR="00F331FE">
        <w:rPr>
          <w:rFonts w:ascii="Arial" w:hAnsi="Arial" w:cs="Arial"/>
          <w:sz w:val="24"/>
          <w:szCs w:val="24"/>
        </w:rPr>
        <w:t xml:space="preserve"> (la cual, al momento de la redacción de este documento, se encuentra en funcionamiento), a pesar de estar enfocado en la perspecti</w:t>
      </w:r>
      <w:r w:rsidR="00CF2F87">
        <w:rPr>
          <w:rFonts w:ascii="Arial" w:hAnsi="Arial" w:cs="Arial"/>
          <w:sz w:val="24"/>
          <w:szCs w:val="24"/>
        </w:rPr>
        <w:t>va del estudiante, las dependencias, los maestros,</w:t>
      </w:r>
      <w:r w:rsidR="00F331FE">
        <w:rPr>
          <w:rFonts w:ascii="Arial" w:hAnsi="Arial" w:cs="Arial"/>
          <w:sz w:val="24"/>
          <w:szCs w:val="24"/>
        </w:rPr>
        <w:t xml:space="preserve"> responsables del servicio social también serán un aspecto relevante del sistema, es por eso que se decidió hacer del sistema uno al que se pueda acceder a través de la página oficial de universidad.</w:t>
      </w:r>
    </w:p>
    <w:p w14:paraId="6CCA2F5F" w14:textId="3E5CADE3" w:rsidR="00CF2F87" w:rsidRDefault="0046583C" w:rsidP="00CF2F87">
      <w:pPr>
        <w:pStyle w:val="Ttulo1"/>
        <w:numPr>
          <w:ilvl w:val="1"/>
          <w:numId w:val="2"/>
        </w:numPr>
      </w:pPr>
      <w:bookmarkStart w:id="14" w:name="_Toc435088265"/>
      <w:r>
        <w:t>Definiciones, acrónimos y abreviaturas</w:t>
      </w:r>
      <w:bookmarkEnd w:id="14"/>
    </w:p>
    <w:p w14:paraId="23884261" w14:textId="77777777" w:rsidR="00CF2F87" w:rsidRPr="00CF2F87" w:rsidRDefault="00CF2F87" w:rsidP="00CF2F87"/>
    <w:tbl>
      <w:tblPr>
        <w:tblStyle w:val="Sombreadovistoso-nfasis2"/>
        <w:tblW w:w="0" w:type="auto"/>
        <w:tblLook w:val="04A0" w:firstRow="1" w:lastRow="0" w:firstColumn="1" w:lastColumn="0" w:noHBand="0" w:noVBand="1"/>
      </w:tblPr>
      <w:tblGrid>
        <w:gridCol w:w="4489"/>
        <w:gridCol w:w="4489"/>
      </w:tblGrid>
      <w:tr w:rsidR="00F331FE" w14:paraId="712967F8" w14:textId="77777777" w:rsidTr="00F331F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89" w:type="dxa"/>
          </w:tcPr>
          <w:p w14:paraId="3D67483F" w14:textId="77777777" w:rsidR="00F331FE" w:rsidRPr="00CF2F87" w:rsidRDefault="00CF2F87" w:rsidP="00CF2F87">
            <w:pPr>
              <w:pStyle w:val="Prrafodelista"/>
              <w:ind w:left="0"/>
              <w:jc w:val="right"/>
              <w:rPr>
                <w:rFonts w:ascii="Arial" w:hAnsi="Arial" w:cs="Arial"/>
                <w:sz w:val="24"/>
                <w:szCs w:val="24"/>
              </w:rPr>
            </w:pPr>
            <w:r w:rsidRPr="00CF2F87">
              <w:rPr>
                <w:rFonts w:ascii="Arial" w:hAnsi="Arial" w:cs="Arial"/>
                <w:sz w:val="24"/>
                <w:szCs w:val="24"/>
              </w:rPr>
              <w:t>Tabla 1- Conceptos y Definiciones</w:t>
            </w:r>
          </w:p>
        </w:tc>
        <w:tc>
          <w:tcPr>
            <w:tcW w:w="4489" w:type="dxa"/>
          </w:tcPr>
          <w:p w14:paraId="3E4B7DE4" w14:textId="77777777" w:rsidR="00F331FE" w:rsidRPr="00F331FE" w:rsidRDefault="00F331FE" w:rsidP="00F331FE">
            <w:pPr>
              <w:pStyle w:val="Prrafodelista"/>
              <w:ind w:left="0"/>
              <w:cnfStyle w:val="100000000000" w:firstRow="1" w:lastRow="0" w:firstColumn="0" w:lastColumn="0" w:oddVBand="0" w:evenVBand="0" w:oddHBand="0" w:evenHBand="0" w:firstRowFirstColumn="0" w:firstRowLastColumn="0" w:lastRowFirstColumn="0" w:lastRowLastColumn="0"/>
            </w:pPr>
          </w:p>
        </w:tc>
      </w:tr>
      <w:tr w:rsidR="00F331FE" w:rsidRPr="00F331FE" w14:paraId="56F8E845" w14:textId="77777777" w:rsidTr="00F3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5C86949F" w14:textId="77777777" w:rsidR="00F331FE" w:rsidRPr="00F331FE" w:rsidRDefault="00F331FE" w:rsidP="00F331FE">
            <w:pPr>
              <w:pStyle w:val="Prrafodelista"/>
              <w:ind w:left="0"/>
              <w:rPr>
                <w:rFonts w:ascii="Arial" w:hAnsi="Arial" w:cs="Arial"/>
                <w:sz w:val="24"/>
                <w:szCs w:val="24"/>
              </w:rPr>
            </w:pPr>
            <w:r w:rsidRPr="00F331FE">
              <w:rPr>
                <w:rFonts w:ascii="Arial" w:hAnsi="Arial" w:cs="Arial"/>
                <w:sz w:val="24"/>
                <w:szCs w:val="24"/>
              </w:rPr>
              <w:t>Responsable del Servicio social</w:t>
            </w:r>
          </w:p>
        </w:tc>
        <w:tc>
          <w:tcPr>
            <w:tcW w:w="4489" w:type="dxa"/>
          </w:tcPr>
          <w:p w14:paraId="32007799" w14:textId="77777777" w:rsidR="00F331FE" w:rsidRPr="00F331FE" w:rsidRDefault="00F331FE" w:rsidP="00F331FE">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Individuo responsable de comprobar lo que el alumno reporta referente a las horas </w:t>
            </w:r>
            <w:r w:rsidR="00CF2F87">
              <w:rPr>
                <w:rFonts w:ascii="Arial" w:hAnsi="Arial" w:cs="Arial"/>
                <w:sz w:val="24"/>
                <w:szCs w:val="24"/>
              </w:rPr>
              <w:t>y las actividades que se llevaron a cabo. Este actor firmará los reportes mensuales.</w:t>
            </w:r>
          </w:p>
        </w:tc>
      </w:tr>
      <w:tr w:rsidR="00F331FE" w:rsidRPr="00F331FE" w14:paraId="22E950F2" w14:textId="77777777" w:rsidTr="00F331FE">
        <w:tc>
          <w:tcPr>
            <w:cnfStyle w:val="001000000000" w:firstRow="0" w:lastRow="0" w:firstColumn="1" w:lastColumn="0" w:oddVBand="0" w:evenVBand="0" w:oddHBand="0" w:evenHBand="0" w:firstRowFirstColumn="0" w:firstRowLastColumn="0" w:lastRowFirstColumn="0" w:lastRowLastColumn="0"/>
            <w:tcW w:w="4489" w:type="dxa"/>
          </w:tcPr>
          <w:p w14:paraId="25F3880B" w14:textId="77777777" w:rsidR="00F331FE" w:rsidRPr="00F331FE" w:rsidRDefault="00F331FE" w:rsidP="00F331FE">
            <w:pPr>
              <w:pStyle w:val="Prrafodelista"/>
              <w:ind w:left="0"/>
              <w:rPr>
                <w:rFonts w:ascii="Arial" w:hAnsi="Arial" w:cs="Arial"/>
                <w:sz w:val="24"/>
                <w:szCs w:val="24"/>
              </w:rPr>
            </w:pPr>
            <w:r w:rsidRPr="00F331FE">
              <w:rPr>
                <w:rFonts w:ascii="Arial" w:hAnsi="Arial" w:cs="Arial"/>
                <w:sz w:val="24"/>
                <w:szCs w:val="24"/>
              </w:rPr>
              <w:t>Maestro del Servicio Social</w:t>
            </w:r>
          </w:p>
        </w:tc>
        <w:tc>
          <w:tcPr>
            <w:tcW w:w="4489" w:type="dxa"/>
          </w:tcPr>
          <w:p w14:paraId="0AB6D3D5" w14:textId="77777777" w:rsidR="00F331FE" w:rsidRPr="00F331FE" w:rsidRDefault="00F331FE" w:rsidP="00F331FE">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331FE">
              <w:rPr>
                <w:rFonts w:ascii="Arial" w:hAnsi="Arial" w:cs="Arial"/>
                <w:sz w:val="24"/>
                <w:szCs w:val="24"/>
              </w:rPr>
              <w:t>Catedrático encargado de recibir los reportes mensuales firmados por el responsable del servicio social y encargado de impartir la materia de servicio social</w:t>
            </w:r>
            <w:r w:rsidR="00CF2F87">
              <w:rPr>
                <w:rFonts w:ascii="Arial" w:hAnsi="Arial" w:cs="Arial"/>
                <w:sz w:val="24"/>
                <w:szCs w:val="24"/>
              </w:rPr>
              <w:t>.</w:t>
            </w:r>
          </w:p>
        </w:tc>
      </w:tr>
      <w:tr w:rsidR="00F331FE" w:rsidRPr="00F331FE" w14:paraId="02EE0EF7" w14:textId="77777777" w:rsidTr="00F3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6BD32116" w14:textId="77777777" w:rsidR="00F331FE" w:rsidRPr="00F331FE" w:rsidRDefault="00F331FE" w:rsidP="00F331FE">
            <w:pPr>
              <w:pStyle w:val="Prrafodelista"/>
              <w:ind w:left="0"/>
              <w:rPr>
                <w:rFonts w:ascii="Arial" w:hAnsi="Arial" w:cs="Arial"/>
                <w:sz w:val="24"/>
                <w:szCs w:val="24"/>
              </w:rPr>
            </w:pPr>
            <w:r w:rsidRPr="00F331FE">
              <w:rPr>
                <w:rFonts w:ascii="Arial" w:hAnsi="Arial" w:cs="Arial"/>
                <w:sz w:val="24"/>
                <w:szCs w:val="24"/>
              </w:rPr>
              <w:t>Alumno</w:t>
            </w:r>
          </w:p>
        </w:tc>
        <w:tc>
          <w:tcPr>
            <w:tcW w:w="4489" w:type="dxa"/>
          </w:tcPr>
          <w:p w14:paraId="1DA94CA5" w14:textId="77777777" w:rsidR="00F331FE" w:rsidRPr="00F331FE" w:rsidRDefault="00F331FE" w:rsidP="00F331FE">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331FE">
              <w:rPr>
                <w:rFonts w:ascii="Arial" w:hAnsi="Arial" w:cs="Arial"/>
                <w:sz w:val="24"/>
                <w:szCs w:val="24"/>
              </w:rPr>
              <w:t>Estudiante que se encuentra llevando a cabo el servicio social</w:t>
            </w:r>
            <w:r w:rsidR="00CF2F87">
              <w:rPr>
                <w:rFonts w:ascii="Arial" w:hAnsi="Arial" w:cs="Arial"/>
                <w:sz w:val="24"/>
                <w:szCs w:val="24"/>
              </w:rPr>
              <w:t>.</w:t>
            </w:r>
          </w:p>
        </w:tc>
      </w:tr>
      <w:tr w:rsidR="00F331FE" w:rsidRPr="00F331FE" w14:paraId="176F48B2" w14:textId="77777777" w:rsidTr="00F331FE">
        <w:tc>
          <w:tcPr>
            <w:cnfStyle w:val="001000000000" w:firstRow="0" w:lastRow="0" w:firstColumn="1" w:lastColumn="0" w:oddVBand="0" w:evenVBand="0" w:oddHBand="0" w:evenHBand="0" w:firstRowFirstColumn="0" w:firstRowLastColumn="0" w:lastRowFirstColumn="0" w:lastRowLastColumn="0"/>
            <w:tcW w:w="4489" w:type="dxa"/>
          </w:tcPr>
          <w:p w14:paraId="01C0D5FA" w14:textId="77777777" w:rsidR="00F331FE" w:rsidRPr="00F331FE" w:rsidRDefault="00F331FE" w:rsidP="00F331FE">
            <w:pPr>
              <w:pStyle w:val="Prrafodelista"/>
              <w:ind w:left="0"/>
              <w:rPr>
                <w:rFonts w:ascii="Arial" w:hAnsi="Arial" w:cs="Arial"/>
                <w:sz w:val="24"/>
                <w:szCs w:val="24"/>
              </w:rPr>
            </w:pPr>
            <w:r w:rsidRPr="00F331FE">
              <w:rPr>
                <w:rFonts w:ascii="Arial" w:hAnsi="Arial" w:cs="Arial"/>
                <w:sz w:val="24"/>
                <w:szCs w:val="24"/>
              </w:rPr>
              <w:t>Página</w:t>
            </w:r>
          </w:p>
        </w:tc>
        <w:tc>
          <w:tcPr>
            <w:tcW w:w="4489" w:type="dxa"/>
          </w:tcPr>
          <w:p w14:paraId="5DDD8CCC" w14:textId="77777777" w:rsidR="00F331FE" w:rsidRPr="00F331FE" w:rsidRDefault="00F331FE" w:rsidP="00F331FE">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331FE">
              <w:rPr>
                <w:rFonts w:ascii="Arial" w:hAnsi="Arial" w:cs="Arial"/>
                <w:sz w:val="24"/>
                <w:szCs w:val="24"/>
              </w:rPr>
              <w:t>Referente a la página web de la universidad</w:t>
            </w:r>
            <w:r w:rsidR="00CF2F87">
              <w:rPr>
                <w:rFonts w:ascii="Arial" w:hAnsi="Arial" w:cs="Arial"/>
                <w:sz w:val="24"/>
                <w:szCs w:val="24"/>
              </w:rPr>
              <w:t>.</w:t>
            </w:r>
          </w:p>
        </w:tc>
      </w:tr>
      <w:tr w:rsidR="00F331FE" w:rsidRPr="00F331FE" w14:paraId="10F1A483" w14:textId="77777777" w:rsidTr="00F3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234497A7" w14:textId="77777777" w:rsidR="00F331FE" w:rsidRPr="00F331FE" w:rsidRDefault="00CF2F87" w:rsidP="00F331FE">
            <w:pPr>
              <w:pStyle w:val="Prrafodelista"/>
              <w:ind w:left="0"/>
              <w:rPr>
                <w:rFonts w:ascii="Arial" w:hAnsi="Arial" w:cs="Arial"/>
                <w:sz w:val="24"/>
                <w:szCs w:val="24"/>
              </w:rPr>
            </w:pPr>
            <w:r>
              <w:rPr>
                <w:rFonts w:ascii="Arial" w:hAnsi="Arial" w:cs="Arial"/>
                <w:sz w:val="24"/>
                <w:szCs w:val="24"/>
              </w:rPr>
              <w:t>Reporte</w:t>
            </w:r>
          </w:p>
        </w:tc>
        <w:tc>
          <w:tcPr>
            <w:tcW w:w="4489" w:type="dxa"/>
          </w:tcPr>
          <w:p w14:paraId="197AA3FB" w14:textId="77777777" w:rsidR="00F331FE" w:rsidRPr="00F331FE" w:rsidRDefault="00CF2F87" w:rsidP="00F331FE">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Reporte mensual que llevará a cabo el estudiante cada mes desde el inicio del servicio.</w:t>
            </w:r>
          </w:p>
        </w:tc>
      </w:tr>
      <w:tr w:rsidR="00F331FE" w:rsidRPr="00F331FE" w14:paraId="0EF087F8" w14:textId="77777777" w:rsidTr="00F331FE">
        <w:tc>
          <w:tcPr>
            <w:cnfStyle w:val="001000000000" w:firstRow="0" w:lastRow="0" w:firstColumn="1" w:lastColumn="0" w:oddVBand="0" w:evenVBand="0" w:oddHBand="0" w:evenHBand="0" w:firstRowFirstColumn="0" w:firstRowLastColumn="0" w:lastRowFirstColumn="0" w:lastRowLastColumn="0"/>
            <w:tcW w:w="4489" w:type="dxa"/>
          </w:tcPr>
          <w:p w14:paraId="2140DE47" w14:textId="77777777" w:rsidR="00F331FE" w:rsidRPr="00F331FE" w:rsidRDefault="00CF2F87" w:rsidP="00F331FE">
            <w:pPr>
              <w:pStyle w:val="Prrafodelista"/>
              <w:ind w:left="0"/>
              <w:rPr>
                <w:rFonts w:ascii="Arial" w:hAnsi="Arial" w:cs="Arial"/>
                <w:sz w:val="24"/>
                <w:szCs w:val="24"/>
              </w:rPr>
            </w:pPr>
            <w:r>
              <w:rPr>
                <w:rFonts w:ascii="Arial" w:hAnsi="Arial" w:cs="Arial"/>
                <w:sz w:val="24"/>
                <w:szCs w:val="24"/>
              </w:rPr>
              <w:t>Dependencia</w:t>
            </w:r>
          </w:p>
        </w:tc>
        <w:tc>
          <w:tcPr>
            <w:tcW w:w="4489" w:type="dxa"/>
          </w:tcPr>
          <w:p w14:paraId="509C1578" w14:textId="77777777" w:rsidR="00F331FE" w:rsidRPr="00F331FE" w:rsidRDefault="00CF2F87" w:rsidP="00F331FE">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Instalación donde el alumno realizará su servicio social</w:t>
            </w:r>
          </w:p>
        </w:tc>
      </w:tr>
    </w:tbl>
    <w:p w14:paraId="3C9CF3BC" w14:textId="77777777" w:rsidR="00F331FE" w:rsidRPr="00F331FE" w:rsidRDefault="00F331FE" w:rsidP="00F331FE">
      <w:pPr>
        <w:pStyle w:val="Prrafodelista"/>
        <w:ind w:left="825"/>
      </w:pPr>
    </w:p>
    <w:p w14:paraId="6C3F4770" w14:textId="4C6D5E85" w:rsidR="0046583C" w:rsidRDefault="0046583C" w:rsidP="00CF2F87">
      <w:pPr>
        <w:pStyle w:val="Ttulo1"/>
        <w:numPr>
          <w:ilvl w:val="1"/>
          <w:numId w:val="2"/>
        </w:numPr>
      </w:pPr>
      <w:bookmarkStart w:id="15" w:name="_Toc435088266"/>
      <w:r>
        <w:lastRenderedPageBreak/>
        <w:t>Referencias</w:t>
      </w:r>
      <w:bookmarkEnd w:id="15"/>
    </w:p>
    <w:p w14:paraId="52A49337" w14:textId="77777777" w:rsidR="00CF2F87" w:rsidRPr="00CF2F87" w:rsidRDefault="00CF2F87" w:rsidP="00CF2F87">
      <w:pPr>
        <w:ind w:left="360"/>
        <w:rPr>
          <w:rFonts w:ascii="Arial" w:hAnsi="Arial" w:cs="Arial"/>
          <w:sz w:val="24"/>
          <w:szCs w:val="24"/>
          <w:lang w:val="en-US"/>
        </w:rPr>
      </w:pPr>
      <w:r w:rsidRPr="00CF2F87">
        <w:rPr>
          <w:rFonts w:ascii="Arial" w:hAnsi="Arial" w:cs="Arial"/>
          <w:sz w:val="24"/>
          <w:szCs w:val="24"/>
          <w:lang w:val="en-US"/>
        </w:rPr>
        <w:t>[1] IEEE Software Engineering Standards Committee, “IEEE Std 830-1998, IEEE Recommended Practice for Software Requirements Specifications”, October 20, 1998.</w:t>
      </w:r>
    </w:p>
    <w:p w14:paraId="0EB084D1" w14:textId="2A82E114" w:rsidR="0046583C" w:rsidRDefault="0046583C" w:rsidP="00927EDB">
      <w:pPr>
        <w:pStyle w:val="Ttulo1"/>
        <w:ind w:left="709" w:hanging="425"/>
      </w:pPr>
      <w:bookmarkStart w:id="16" w:name="_Toc435088267"/>
      <w:r>
        <w:t>1.5 Vista general</w:t>
      </w:r>
      <w:bookmarkEnd w:id="16"/>
    </w:p>
    <w:p w14:paraId="24E4059E" w14:textId="346D3C01" w:rsidR="0000413A" w:rsidRDefault="0000413A" w:rsidP="00927EDB">
      <w:pPr>
        <w:ind w:left="284"/>
        <w:jc w:val="both"/>
        <w:rPr>
          <w:rFonts w:ascii="Arial" w:hAnsi="Arial" w:cs="Arial"/>
          <w:sz w:val="24"/>
          <w:szCs w:val="24"/>
        </w:rPr>
      </w:pPr>
      <w:r>
        <w:rPr>
          <w:rFonts w:ascii="Arial" w:hAnsi="Arial" w:cs="Arial"/>
          <w:sz w:val="24"/>
          <w:szCs w:val="24"/>
        </w:rPr>
        <w:t xml:space="preserve">El resto de este documento incluye otros dos capítulos. El segundo capítulo provee una descripción general de la funcionalidad del sistema y su interacción con otros sistemas. Este capítulo también introduce </w:t>
      </w:r>
      <w:r w:rsidR="00927EDB">
        <w:rPr>
          <w:rFonts w:ascii="Arial" w:hAnsi="Arial" w:cs="Arial"/>
          <w:sz w:val="24"/>
          <w:szCs w:val="24"/>
        </w:rPr>
        <w:t>diferentes tipos</w:t>
      </w:r>
      <w:r>
        <w:rPr>
          <w:rFonts w:ascii="Arial" w:hAnsi="Arial" w:cs="Arial"/>
          <w:sz w:val="24"/>
          <w:szCs w:val="24"/>
        </w:rPr>
        <w:t xml:space="preserve"> de stakeholders y su interacción con el sistema. Aparte, el capítulo también menciona las restricciones y suposiciones acerca del producto.</w:t>
      </w:r>
    </w:p>
    <w:p w14:paraId="5AB84102" w14:textId="77777777" w:rsidR="0000413A" w:rsidRPr="0000413A" w:rsidRDefault="0000413A" w:rsidP="00927EDB">
      <w:pPr>
        <w:ind w:left="284"/>
        <w:jc w:val="both"/>
        <w:rPr>
          <w:rFonts w:ascii="Arial" w:hAnsi="Arial" w:cs="Arial"/>
          <w:sz w:val="24"/>
          <w:szCs w:val="24"/>
        </w:rPr>
      </w:pPr>
      <w:r>
        <w:rPr>
          <w:rFonts w:ascii="Arial" w:hAnsi="Arial" w:cs="Arial"/>
          <w:sz w:val="24"/>
          <w:szCs w:val="24"/>
        </w:rPr>
        <w:t xml:space="preserve">El tercer capítulo provee la especificación de requerimientos de forma detallada y descripción de las distintas </w:t>
      </w:r>
      <w:r w:rsidR="00636DAF">
        <w:rPr>
          <w:rFonts w:ascii="Arial" w:hAnsi="Arial" w:cs="Arial"/>
          <w:sz w:val="24"/>
          <w:szCs w:val="24"/>
        </w:rPr>
        <w:t>interfaces</w:t>
      </w:r>
      <w:r>
        <w:rPr>
          <w:rFonts w:ascii="Arial" w:hAnsi="Arial" w:cs="Arial"/>
          <w:sz w:val="24"/>
          <w:szCs w:val="24"/>
        </w:rPr>
        <w:t xml:space="preserve"> del sistema.</w:t>
      </w:r>
    </w:p>
    <w:p w14:paraId="69A2D5EC" w14:textId="10EB3076" w:rsidR="0046583C" w:rsidRDefault="0046583C" w:rsidP="00877A7A">
      <w:pPr>
        <w:pStyle w:val="Ttulo"/>
        <w:numPr>
          <w:ilvl w:val="0"/>
          <w:numId w:val="2"/>
        </w:numPr>
      </w:pPr>
      <w:bookmarkStart w:id="17" w:name="_Toc435088268"/>
      <w:r>
        <w:t>Descripción general</w:t>
      </w:r>
      <w:bookmarkEnd w:id="17"/>
    </w:p>
    <w:p w14:paraId="26F5A3AA" w14:textId="77777777" w:rsidR="00D3584D" w:rsidRPr="00D3584D" w:rsidRDefault="00D3584D" w:rsidP="00D3584D">
      <w:pPr>
        <w:jc w:val="both"/>
        <w:rPr>
          <w:rFonts w:ascii="Arial" w:hAnsi="Arial" w:cs="Arial"/>
          <w:sz w:val="24"/>
          <w:szCs w:val="24"/>
        </w:rPr>
      </w:pPr>
      <w:r w:rsidRPr="00D3584D">
        <w:rPr>
          <w:rFonts w:ascii="Arial" w:hAnsi="Arial" w:cs="Arial"/>
          <w:sz w:val="24"/>
          <w:szCs w:val="24"/>
        </w:rPr>
        <w:t>Esta sección dará una vista general de todo el sistema. El sistema será explicado en su contexto para mostrar cómo interactúa con otros sistemas y se presentará su funcionalidad básica. También describirá que clase de usuario utilizará el sistema y qué funcionalidad está disponible para cada tipo de usuario. Finalmente, se presentarán las suposiciones y restricciones que tendrá el sistema</w:t>
      </w:r>
    </w:p>
    <w:p w14:paraId="38947DEF" w14:textId="3805B8DF" w:rsidR="0046583C" w:rsidRDefault="0046583C" w:rsidP="00D3584D">
      <w:pPr>
        <w:pStyle w:val="Ttulo1"/>
        <w:numPr>
          <w:ilvl w:val="1"/>
          <w:numId w:val="2"/>
        </w:numPr>
      </w:pPr>
      <w:bookmarkStart w:id="18" w:name="_Toc435088269"/>
      <w:r>
        <w:t>Perspectiva del producto</w:t>
      </w:r>
      <w:bookmarkEnd w:id="18"/>
    </w:p>
    <w:p w14:paraId="33B0171C" w14:textId="3A3A0E65" w:rsidR="00D3584D" w:rsidRDefault="00AA0DD3" w:rsidP="00C60A0F">
      <w:pPr>
        <w:ind w:left="360"/>
        <w:jc w:val="both"/>
        <w:rPr>
          <w:rFonts w:ascii="Arial" w:hAnsi="Arial" w:cs="Arial"/>
          <w:sz w:val="24"/>
          <w:szCs w:val="24"/>
        </w:rPr>
      </w:pPr>
      <w:r>
        <w:rPr>
          <w:rFonts w:ascii="Arial" w:hAnsi="Arial" w:cs="Arial"/>
          <w:noProof/>
          <w:sz w:val="24"/>
          <w:szCs w:val="24"/>
          <w:lang w:eastAsia="es-MX"/>
        </w:rPr>
        <mc:AlternateContent>
          <mc:Choice Requires="wpg">
            <w:drawing>
              <wp:anchor distT="0" distB="0" distL="114300" distR="114300" simplePos="0" relativeHeight="251651584" behindDoc="0" locked="0" layoutInCell="1" allowOverlap="1" wp14:anchorId="6D114221" wp14:editId="1987AE13">
                <wp:simplePos x="0" y="0"/>
                <wp:positionH relativeFrom="column">
                  <wp:posOffset>129540</wp:posOffset>
                </wp:positionH>
                <wp:positionV relativeFrom="paragraph">
                  <wp:posOffset>619125</wp:posOffset>
                </wp:positionV>
                <wp:extent cx="3074670" cy="2371725"/>
                <wp:effectExtent l="0" t="0" r="0" b="9525"/>
                <wp:wrapTight wrapText="bothSides">
                  <wp:wrapPolygon edited="0">
                    <wp:start x="0" y="0"/>
                    <wp:lineTo x="0" y="18390"/>
                    <wp:lineTo x="134" y="21513"/>
                    <wp:lineTo x="21413" y="21513"/>
                    <wp:lineTo x="21413" y="0"/>
                    <wp:lineTo x="0" y="0"/>
                  </wp:wrapPolygon>
                </wp:wrapTight>
                <wp:docPr id="3" name="Grupo 3"/>
                <wp:cNvGraphicFramePr/>
                <a:graphic xmlns:a="http://schemas.openxmlformats.org/drawingml/2006/main">
                  <a:graphicData uri="http://schemas.microsoft.com/office/word/2010/wordprocessingGroup">
                    <wpg:wgp>
                      <wpg:cNvGrpSpPr/>
                      <wpg:grpSpPr>
                        <a:xfrm>
                          <a:off x="0" y="0"/>
                          <a:ext cx="3074670" cy="2371725"/>
                          <a:chOff x="0" y="0"/>
                          <a:chExt cx="3003002" cy="2277601"/>
                        </a:xfrm>
                      </wpg:grpSpPr>
                      <pic:pic xmlns:pic="http://schemas.openxmlformats.org/drawingml/2006/picture">
                        <pic:nvPicPr>
                          <pic:cNvPr id="1" name="Imagen 1" descr="C:\Users\Renato\Pictures\prtTipo.png"/>
                          <pic:cNvPicPr>
                            <a:picLocks noChangeAspect="1"/>
                          </pic:cNvPicPr>
                        </pic:nvPicPr>
                        <pic:blipFill rotWithShape="1">
                          <a:blip r:embed="rId14" cstate="print">
                            <a:extLst>
                              <a:ext uri="{28A0092B-C50C-407E-A947-70E740481C1C}">
                                <a14:useLocalDpi xmlns:a14="http://schemas.microsoft.com/office/drawing/2010/main" val="0"/>
                              </a:ext>
                            </a:extLst>
                          </a:blip>
                          <a:srcRect l="13458" r="15467" b="17844"/>
                          <a:stretch/>
                        </pic:blipFill>
                        <pic:spPr bwMode="auto">
                          <a:xfrm>
                            <a:off x="0" y="0"/>
                            <a:ext cx="2968625" cy="1934845"/>
                          </a:xfrm>
                          <a:prstGeom prst="rect">
                            <a:avLst/>
                          </a:prstGeom>
                          <a:noFill/>
                          <a:ln>
                            <a:noFill/>
                          </a:ln>
                          <a:extLst>
                            <a:ext uri="{53640926-AAD7-44D8-BBD7-CCE9431645EC}">
                              <a14:shadowObscured xmlns:a14="http://schemas.microsoft.com/office/drawing/2010/main"/>
                            </a:ext>
                          </a:extLst>
                        </pic:spPr>
                      </pic:pic>
                      <wps:wsp>
                        <wps:cNvPr id="18" name="18 Cuadro de texto"/>
                        <wps:cNvSpPr txBox="1"/>
                        <wps:spPr>
                          <a:xfrm>
                            <a:off x="48640" y="1889926"/>
                            <a:ext cx="2954362" cy="387675"/>
                          </a:xfrm>
                          <a:prstGeom prst="rect">
                            <a:avLst/>
                          </a:prstGeom>
                          <a:solidFill>
                            <a:prstClr val="white"/>
                          </a:solidFill>
                          <a:ln>
                            <a:noFill/>
                          </a:ln>
                          <a:effectLst/>
                        </wps:spPr>
                        <wps:txbx>
                          <w:txbxContent>
                            <w:p w14:paraId="166C38AA" w14:textId="0AAE81E5" w:rsidR="006409A7" w:rsidRPr="00012864" w:rsidRDefault="006409A7" w:rsidP="00A92B10">
                              <w:pPr>
                                <w:pStyle w:val="Estilo1"/>
                                <w:rPr>
                                  <w:noProof/>
                                </w:rPr>
                              </w:pPr>
                              <w:r w:rsidRPr="00012864">
                                <w:t xml:space="preserve">Figura </w:t>
                              </w:r>
                              <w:r w:rsidR="00AA0DD3">
                                <w:t>2.1</w:t>
                              </w:r>
                              <w:r w:rsidRPr="00012864">
                                <w:t>-Locación del sistema en el menú del portal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114221" id="Grupo 3" o:spid="_x0000_s1027" style="position:absolute;left:0;text-align:left;margin-left:10.2pt;margin-top:48.75pt;width:242.1pt;height:186.75pt;z-index:251651584;mso-width-relative:margin;mso-height-relative:margin" coordsize="30030,2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29686;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">
                  <v:imagedata r:id="rId15" o:title="prtTipo" cropbottom="11694f" cropleft="8820f" cropright="10136f"/>
                  <v:path arrowok="t"/>
                </v:shape>
                <v:shape id="18 Cuadro de texto" o:spid="_x0000_s1029" type="#_x0000_t202" style="position:absolute;left:486;top:18899;width:29544;height:3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166C38AA" w14:textId="0AAE81E5" w:rsidR="006409A7" w:rsidRPr="00012864" w:rsidRDefault="006409A7" w:rsidP="00A92B10">
                        <w:pPr>
                          <w:pStyle w:val="Estilo1"/>
                          <w:rPr>
                            <w:noProof/>
                          </w:rPr>
                        </w:pPr>
                        <w:r w:rsidRPr="00012864">
                          <w:t xml:space="preserve">Figura </w:t>
                        </w:r>
                        <w:r w:rsidR="00AA0DD3">
                          <w:t>2.1</w:t>
                        </w:r>
                        <w:r w:rsidRPr="00012864">
                          <w:t>-Locación del sistema en el menú del portal web.</w:t>
                        </w:r>
                      </w:p>
                    </w:txbxContent>
                  </v:textbox>
                </v:shape>
                <w10:wrap type="tight"/>
              </v:group>
            </w:pict>
          </mc:Fallback>
        </mc:AlternateContent>
      </w:r>
      <w:r w:rsidR="00934FE7" w:rsidRPr="00012864">
        <w:rPr>
          <w:rFonts w:ascii="Arial" w:hAnsi="Arial" w:cs="Arial"/>
          <w:sz w:val="24"/>
          <w:szCs w:val="24"/>
        </w:rPr>
        <w:t>El sistema funcionará a través de la página web de la universidad, se tratará de una sección que aparecerá en el portal MiUV</w:t>
      </w:r>
      <w:r>
        <w:rPr>
          <w:rFonts w:ascii="Arial" w:hAnsi="Arial" w:cs="Arial"/>
          <w:sz w:val="24"/>
          <w:szCs w:val="24"/>
        </w:rPr>
        <w:t xml:space="preserve"> (ver Figura 2.1</w:t>
      </w:r>
      <w:r w:rsidR="00A85792">
        <w:rPr>
          <w:rFonts w:ascii="Arial" w:hAnsi="Arial" w:cs="Arial"/>
          <w:sz w:val="24"/>
          <w:szCs w:val="24"/>
        </w:rPr>
        <w:t>)</w:t>
      </w:r>
      <w:r w:rsidR="00012864">
        <w:rPr>
          <w:rFonts w:ascii="Arial" w:hAnsi="Arial" w:cs="Arial"/>
          <w:sz w:val="24"/>
          <w:szCs w:val="24"/>
        </w:rPr>
        <w:t xml:space="preserve">. </w:t>
      </w:r>
      <w:r w:rsidR="00927EDB" w:rsidRPr="00012864">
        <w:rPr>
          <w:rFonts w:ascii="Arial" w:hAnsi="Arial" w:cs="Arial"/>
          <w:sz w:val="24"/>
          <w:szCs w:val="24"/>
        </w:rPr>
        <w:t>Todas las funciones</w:t>
      </w:r>
      <w:r w:rsidR="00012864" w:rsidRPr="00012864">
        <w:rPr>
          <w:rFonts w:ascii="Arial" w:hAnsi="Arial" w:cs="Arial"/>
          <w:sz w:val="24"/>
          <w:szCs w:val="24"/>
        </w:rPr>
        <w:t xml:space="preserve"> que la dependencia, el maestro, el responsable y el alumno pueden llevar a cabo se encuentran en esa parte del portal.</w:t>
      </w:r>
    </w:p>
    <w:p w14:paraId="05736C7C" w14:textId="6D30E7A3" w:rsidR="00FB58D6" w:rsidRDefault="00012864" w:rsidP="00FB58D6">
      <w:pPr>
        <w:ind w:left="360" w:firstLine="348"/>
        <w:jc w:val="both"/>
        <w:rPr>
          <w:rFonts w:ascii="Arial" w:hAnsi="Arial" w:cs="Arial"/>
          <w:sz w:val="24"/>
          <w:szCs w:val="24"/>
        </w:rPr>
      </w:pPr>
      <w:r>
        <w:rPr>
          <w:rFonts w:ascii="Arial" w:hAnsi="Arial" w:cs="Arial"/>
          <w:sz w:val="24"/>
          <w:szCs w:val="24"/>
        </w:rPr>
        <w:t>El sistema tendrá una base de datos que almacenará reportes mensuales, reportes diarios (opcionales), horas de entrada y salida, los datos personales de cada alumno, horarios de las dependencia</w:t>
      </w:r>
      <w:r w:rsidR="00FB58D6">
        <w:rPr>
          <w:rFonts w:ascii="Arial" w:hAnsi="Arial" w:cs="Arial"/>
          <w:sz w:val="24"/>
          <w:szCs w:val="24"/>
        </w:rPr>
        <w:t>s</w:t>
      </w:r>
      <w:r>
        <w:rPr>
          <w:rFonts w:ascii="Arial" w:hAnsi="Arial" w:cs="Arial"/>
          <w:sz w:val="24"/>
          <w:szCs w:val="24"/>
        </w:rPr>
        <w:t xml:space="preserve"> y de los alumnos, </w:t>
      </w:r>
      <w:r>
        <w:rPr>
          <w:rFonts w:ascii="Arial" w:hAnsi="Arial" w:cs="Arial"/>
          <w:sz w:val="24"/>
          <w:szCs w:val="24"/>
        </w:rPr>
        <w:lastRenderedPageBreak/>
        <w:t>horas acumuladas y relación entre alumnos, maestros y responsables del servicio social de la universidad</w:t>
      </w:r>
      <w:r w:rsidR="00FB58D6">
        <w:rPr>
          <w:rFonts w:ascii="Arial" w:hAnsi="Arial" w:cs="Arial"/>
          <w:sz w:val="24"/>
          <w:szCs w:val="24"/>
        </w:rPr>
        <w:t xml:space="preserve">. </w:t>
      </w:r>
      <w:r w:rsidR="00927EDB">
        <w:rPr>
          <w:rFonts w:ascii="Arial" w:hAnsi="Arial" w:cs="Arial"/>
          <w:sz w:val="24"/>
          <w:szCs w:val="24"/>
        </w:rPr>
        <w:t>Los usuarios</w:t>
      </w:r>
      <w:r w:rsidR="00FB58D6">
        <w:rPr>
          <w:rFonts w:ascii="Arial" w:hAnsi="Arial" w:cs="Arial"/>
          <w:sz w:val="24"/>
          <w:szCs w:val="24"/>
        </w:rPr>
        <w:t xml:space="preserve"> tendrán que registrarse como alumnos (matricula y contraseña), maestros o responsables (número de personal y contraseña) o cómo representantes de dependencia (se les asignará un número de folio y una contraseña, a diferencia de los maestros y los alumnos, la dependencia será automáticamente dirigida al portal principal del sistema del servicio social).</w:t>
      </w:r>
    </w:p>
    <w:p w14:paraId="38158652" w14:textId="6F852B39" w:rsidR="0046583C" w:rsidRDefault="0046583C" w:rsidP="00A85792">
      <w:pPr>
        <w:pStyle w:val="Ttulo1"/>
        <w:numPr>
          <w:ilvl w:val="1"/>
          <w:numId w:val="2"/>
        </w:numPr>
      </w:pPr>
      <w:bookmarkStart w:id="19" w:name="_Toc435088270"/>
      <w:r>
        <w:t>Funciones del producto</w:t>
      </w:r>
      <w:bookmarkEnd w:id="19"/>
    </w:p>
    <w:p w14:paraId="2CCED740" w14:textId="092F26D7" w:rsidR="00A85792" w:rsidRPr="00A85792" w:rsidRDefault="00A85792" w:rsidP="00377329">
      <w:pPr>
        <w:ind w:firstLine="360"/>
        <w:jc w:val="both"/>
        <w:rPr>
          <w:rFonts w:ascii="Arial" w:hAnsi="Arial" w:cs="Arial"/>
          <w:sz w:val="24"/>
          <w:szCs w:val="24"/>
        </w:rPr>
      </w:pPr>
      <w:r w:rsidRPr="00A85792">
        <w:rPr>
          <w:rFonts w:ascii="Arial" w:hAnsi="Arial" w:cs="Arial"/>
          <w:sz w:val="24"/>
          <w:szCs w:val="24"/>
        </w:rPr>
        <w:t>Una vez dentro del sistema, cada tipo de usuario tendrá distintas opciones dependiendo del rol que desempeñan en el sistema, el alumno registrará entradas y salidas, podrá registrar un horario (solo si apenas comenzará el servicio) y la característica más importante es el hecho de que podrá llevar a cabo sus reportes mensuales en el mismo portal y de forma inmediata podrá enviarlo a su responsable para la revisión. Los Responsables recibirán todos los reportes de sus alumnos y los aprobaran con una firma electrónica de tener la información adecuada, en caso contrario, el responsable podrá responder al alumno con comentarios ace</w:t>
      </w:r>
      <w:r w:rsidR="00927EDB">
        <w:rPr>
          <w:rFonts w:ascii="Arial" w:hAnsi="Arial" w:cs="Arial"/>
          <w:sz w:val="24"/>
          <w:szCs w:val="24"/>
        </w:rPr>
        <w:t>rca del reporte que entregó. La</w:t>
      </w:r>
      <w:r w:rsidRPr="00A85792">
        <w:rPr>
          <w:rFonts w:ascii="Arial" w:hAnsi="Arial" w:cs="Arial"/>
          <w:sz w:val="24"/>
          <w:szCs w:val="24"/>
        </w:rPr>
        <w:t xml:space="preserve"> dependencia podrá subir los horarios que tienen disponibles para los alumnos.</w:t>
      </w:r>
    </w:p>
    <w:p w14:paraId="16247577" w14:textId="7E76C791" w:rsidR="0046583C" w:rsidRDefault="0046583C" w:rsidP="00A85792">
      <w:pPr>
        <w:pStyle w:val="Ttulo1"/>
        <w:numPr>
          <w:ilvl w:val="1"/>
          <w:numId w:val="2"/>
        </w:numPr>
      </w:pPr>
      <w:bookmarkStart w:id="20" w:name="_Toc435088271"/>
      <w:r>
        <w:t>Características del usuario</w:t>
      </w:r>
      <w:bookmarkEnd w:id="20"/>
      <w:r>
        <w:t xml:space="preserve"> </w:t>
      </w:r>
    </w:p>
    <w:p w14:paraId="0FBB0716" w14:textId="6A7EB5E4" w:rsidR="00A85792" w:rsidRDefault="00A85792" w:rsidP="00377329">
      <w:pPr>
        <w:ind w:left="360"/>
        <w:jc w:val="both"/>
        <w:rPr>
          <w:rFonts w:ascii="Arial" w:hAnsi="Arial" w:cs="Arial"/>
          <w:sz w:val="24"/>
          <w:szCs w:val="24"/>
        </w:rPr>
      </w:pPr>
      <w:r w:rsidRPr="00547F23">
        <w:rPr>
          <w:rFonts w:ascii="Arial" w:hAnsi="Arial" w:cs="Arial"/>
          <w:sz w:val="24"/>
          <w:szCs w:val="24"/>
        </w:rPr>
        <w:t>Como se explicó previamente, tendremos 4 us</w:t>
      </w:r>
      <w:r w:rsidR="003D16B9">
        <w:rPr>
          <w:rFonts w:ascii="Arial" w:hAnsi="Arial" w:cs="Arial"/>
          <w:sz w:val="24"/>
          <w:szCs w:val="24"/>
        </w:rPr>
        <w:t xml:space="preserve">uarios con distintas funciones, </w:t>
      </w:r>
      <w:r w:rsidRPr="00547F23">
        <w:rPr>
          <w:rFonts w:ascii="Arial" w:hAnsi="Arial" w:cs="Arial"/>
          <w:sz w:val="24"/>
          <w:szCs w:val="24"/>
        </w:rPr>
        <w:t>de forma general, los alumnos harán los reportes, los responsables los revisaran y firmaran</w:t>
      </w:r>
      <w:r w:rsidR="00547F23" w:rsidRPr="00547F23">
        <w:rPr>
          <w:rFonts w:ascii="Arial" w:hAnsi="Arial" w:cs="Arial"/>
          <w:sz w:val="24"/>
          <w:szCs w:val="24"/>
        </w:rPr>
        <w:t xml:space="preserve"> dichos reportes, los maestros guardaran los reportes firmados y la dependencia subirá a</w:t>
      </w:r>
      <w:r w:rsidR="00377329">
        <w:rPr>
          <w:rFonts w:ascii="Arial" w:hAnsi="Arial" w:cs="Arial"/>
          <w:sz w:val="24"/>
          <w:szCs w:val="24"/>
        </w:rPr>
        <w:t>l portal el horario que tiene</w:t>
      </w:r>
      <w:r w:rsidR="00547F23" w:rsidRPr="00547F23">
        <w:rPr>
          <w:rFonts w:ascii="Arial" w:hAnsi="Arial" w:cs="Arial"/>
          <w:sz w:val="24"/>
          <w:szCs w:val="24"/>
        </w:rPr>
        <w:t xml:space="preserve"> disponible para los alumnos.</w:t>
      </w:r>
    </w:p>
    <w:p w14:paraId="150B9AF5" w14:textId="34D6F648" w:rsidR="00547F23" w:rsidRDefault="00547F23" w:rsidP="00547F23">
      <w:pPr>
        <w:ind w:left="360" w:firstLine="348"/>
        <w:jc w:val="both"/>
        <w:rPr>
          <w:rFonts w:ascii="Arial" w:hAnsi="Arial" w:cs="Arial"/>
          <w:sz w:val="24"/>
          <w:szCs w:val="24"/>
        </w:rPr>
      </w:pPr>
      <w:r>
        <w:rPr>
          <w:rFonts w:ascii="Arial" w:hAnsi="Arial" w:cs="Arial"/>
          <w:sz w:val="24"/>
          <w:szCs w:val="24"/>
        </w:rPr>
        <w:t xml:space="preserve">Los alumnos y catedráticos ya tienen experiencia utilizando las páginas diseñadas por la UV, por lo tanto, se utilizará un formato de interfaz </w:t>
      </w:r>
      <w:r w:rsidR="00377329">
        <w:rPr>
          <w:rFonts w:ascii="Arial" w:hAnsi="Arial" w:cs="Arial"/>
          <w:sz w:val="24"/>
          <w:szCs w:val="24"/>
        </w:rPr>
        <w:t>similar a</w:t>
      </w:r>
      <w:r w:rsidR="006B4C8C">
        <w:rPr>
          <w:rFonts w:ascii="Arial" w:hAnsi="Arial" w:cs="Arial"/>
          <w:sz w:val="24"/>
          <w:szCs w:val="24"/>
        </w:rPr>
        <w:t>l ya manejado anteriormente en el sitio MiUV</w:t>
      </w:r>
      <w:r>
        <w:rPr>
          <w:rFonts w:ascii="Arial" w:hAnsi="Arial" w:cs="Arial"/>
          <w:sz w:val="24"/>
          <w:szCs w:val="24"/>
        </w:rPr>
        <w:t>, sin embargo, se le dará una opción al usuario para consultar ayuda acerca de alguna opción que no le quede clara.</w:t>
      </w:r>
    </w:p>
    <w:p w14:paraId="794452D0" w14:textId="77777777" w:rsidR="00547F23" w:rsidRPr="00547F23" w:rsidRDefault="00547F23" w:rsidP="00547F23">
      <w:pPr>
        <w:ind w:left="360" w:firstLine="348"/>
        <w:jc w:val="both"/>
        <w:rPr>
          <w:rFonts w:ascii="Arial" w:hAnsi="Arial" w:cs="Arial"/>
          <w:sz w:val="24"/>
          <w:szCs w:val="24"/>
        </w:rPr>
      </w:pPr>
      <w:r>
        <w:rPr>
          <w:rFonts w:ascii="Arial" w:hAnsi="Arial" w:cs="Arial"/>
          <w:sz w:val="24"/>
          <w:szCs w:val="24"/>
        </w:rPr>
        <w:t>Para el caso de las dependencias</w:t>
      </w:r>
      <w:r w:rsidR="0049359C">
        <w:rPr>
          <w:rFonts w:ascii="Arial" w:hAnsi="Arial" w:cs="Arial"/>
          <w:sz w:val="24"/>
          <w:szCs w:val="24"/>
        </w:rPr>
        <w:t>, debido a que se desconoce el conocimiento de aquellos individuos que tengan que subir los horarios de las dependencias al portal, se elaborará una interfaz más básica y simple que permita entender las opciones con mayor facilidad.</w:t>
      </w:r>
    </w:p>
    <w:p w14:paraId="4D29DD0A" w14:textId="78E3742A" w:rsidR="0046583C" w:rsidRDefault="0046583C" w:rsidP="000D5F53">
      <w:pPr>
        <w:pStyle w:val="Ttulo1"/>
        <w:numPr>
          <w:ilvl w:val="1"/>
          <w:numId w:val="2"/>
        </w:numPr>
        <w:jc w:val="both"/>
      </w:pPr>
      <w:bookmarkStart w:id="21" w:name="_Toc435088272"/>
      <w:r>
        <w:lastRenderedPageBreak/>
        <w:t>Restricciones</w:t>
      </w:r>
      <w:bookmarkEnd w:id="21"/>
    </w:p>
    <w:p w14:paraId="5A119CA0" w14:textId="798DF02E" w:rsidR="0049359C" w:rsidRDefault="000D5F53" w:rsidP="000D5F53">
      <w:pPr>
        <w:ind w:left="360"/>
        <w:jc w:val="both"/>
        <w:rPr>
          <w:rFonts w:ascii="Arial" w:hAnsi="Arial" w:cs="Arial"/>
          <w:sz w:val="24"/>
          <w:szCs w:val="24"/>
        </w:rPr>
      </w:pPr>
      <w:r w:rsidRPr="000D5F53">
        <w:rPr>
          <w:rFonts w:ascii="Arial" w:hAnsi="Arial" w:cs="Arial"/>
          <w:sz w:val="24"/>
          <w:szCs w:val="24"/>
        </w:rPr>
        <w:t>El acceso a internet podría ser considerado una de las restricciones principales, debido a la naturaleza de</w:t>
      </w:r>
      <w:r w:rsidR="006B4C8C">
        <w:rPr>
          <w:rFonts w:ascii="Arial" w:hAnsi="Arial" w:cs="Arial"/>
          <w:sz w:val="24"/>
          <w:szCs w:val="24"/>
        </w:rPr>
        <w:t>l</w:t>
      </w:r>
      <w:r w:rsidRPr="000D5F53">
        <w:rPr>
          <w:rFonts w:ascii="Arial" w:hAnsi="Arial" w:cs="Arial"/>
          <w:sz w:val="24"/>
          <w:szCs w:val="24"/>
        </w:rPr>
        <w:t xml:space="preserve"> sistema</w:t>
      </w:r>
      <w:r>
        <w:rPr>
          <w:rFonts w:ascii="Arial" w:hAnsi="Arial" w:cs="Arial"/>
          <w:sz w:val="24"/>
          <w:szCs w:val="24"/>
        </w:rPr>
        <w:t xml:space="preserve">, </w:t>
      </w:r>
      <w:r w:rsidR="006B4C8C">
        <w:rPr>
          <w:rFonts w:ascii="Arial" w:hAnsi="Arial" w:cs="Arial"/>
          <w:sz w:val="24"/>
          <w:szCs w:val="24"/>
        </w:rPr>
        <w:t xml:space="preserve">por eso </w:t>
      </w:r>
      <w:r>
        <w:rPr>
          <w:rFonts w:ascii="Arial" w:hAnsi="Arial" w:cs="Arial"/>
          <w:sz w:val="24"/>
          <w:szCs w:val="24"/>
        </w:rPr>
        <w:t xml:space="preserve">se requiere que los usuarios estén conectados en todo momento </w:t>
      </w:r>
      <w:r w:rsidR="006B4C8C">
        <w:rPr>
          <w:rFonts w:ascii="Arial" w:hAnsi="Arial" w:cs="Arial"/>
          <w:sz w:val="24"/>
          <w:szCs w:val="24"/>
        </w:rPr>
        <w:t>si quieren llevar</w:t>
      </w:r>
      <w:r>
        <w:rPr>
          <w:rFonts w:ascii="Arial" w:hAnsi="Arial" w:cs="Arial"/>
          <w:sz w:val="24"/>
          <w:szCs w:val="24"/>
        </w:rPr>
        <w:t xml:space="preserve"> a cabo alguna función, de no contar con conexión a internet el usuario no podrá </w:t>
      </w:r>
      <w:r w:rsidR="006F53A1">
        <w:rPr>
          <w:rFonts w:ascii="Arial" w:hAnsi="Arial" w:cs="Arial"/>
          <w:sz w:val="24"/>
          <w:szCs w:val="24"/>
        </w:rPr>
        <w:t>hacer</w:t>
      </w:r>
      <w:r>
        <w:rPr>
          <w:rFonts w:ascii="Arial" w:hAnsi="Arial" w:cs="Arial"/>
          <w:sz w:val="24"/>
          <w:szCs w:val="24"/>
        </w:rPr>
        <w:t xml:space="preserve"> uso del sistema.</w:t>
      </w:r>
    </w:p>
    <w:p w14:paraId="70B297B7" w14:textId="77777777" w:rsidR="000D5F53" w:rsidRPr="000D5F53" w:rsidRDefault="000D5F53" w:rsidP="000D5F53">
      <w:pPr>
        <w:ind w:left="360"/>
        <w:jc w:val="both"/>
        <w:rPr>
          <w:rFonts w:ascii="Arial" w:hAnsi="Arial" w:cs="Arial"/>
          <w:sz w:val="24"/>
          <w:szCs w:val="24"/>
        </w:rPr>
      </w:pPr>
      <w:r>
        <w:rPr>
          <w:rFonts w:ascii="Arial" w:hAnsi="Arial" w:cs="Arial"/>
          <w:sz w:val="24"/>
          <w:szCs w:val="24"/>
        </w:rPr>
        <w:tab/>
        <w:t>Los reportes y horarios podrían ser una restricción para la base de datos que almacenará la información, debido a la gran cantidad de alumnos de la universidad que se encuentra cursando el servicio social año con año, este punto debe ser considerado seriamente.</w:t>
      </w:r>
    </w:p>
    <w:p w14:paraId="0E732F69" w14:textId="027C98C3" w:rsidR="0046583C" w:rsidRDefault="0046583C" w:rsidP="003D16B9">
      <w:pPr>
        <w:pStyle w:val="Ttulo1"/>
        <w:ind w:firstLine="360"/>
        <w:jc w:val="both"/>
      </w:pPr>
      <w:bookmarkStart w:id="22" w:name="_Toc435088273"/>
      <w:r>
        <w:t>2.5 Suposiciones y dependencias</w:t>
      </w:r>
      <w:bookmarkEnd w:id="22"/>
    </w:p>
    <w:p w14:paraId="73EE8038" w14:textId="77777777" w:rsidR="00547F23" w:rsidRPr="00A01E75" w:rsidRDefault="000D5F53" w:rsidP="009C6733">
      <w:pPr>
        <w:pStyle w:val="Prrafodelista"/>
        <w:numPr>
          <w:ilvl w:val="0"/>
          <w:numId w:val="3"/>
        </w:numPr>
        <w:jc w:val="both"/>
        <w:rPr>
          <w:rFonts w:ascii="Arial" w:hAnsi="Arial" w:cs="Arial"/>
          <w:sz w:val="24"/>
        </w:rPr>
      </w:pPr>
      <w:r w:rsidRPr="00A01E75">
        <w:rPr>
          <w:rFonts w:ascii="Arial" w:hAnsi="Arial" w:cs="Arial"/>
          <w:sz w:val="24"/>
        </w:rPr>
        <w:t>Los usuarios tienen cierta experiencia con la computadora</w:t>
      </w:r>
      <w:r w:rsidR="009C6733" w:rsidRPr="00A01E75">
        <w:rPr>
          <w:rFonts w:ascii="Arial" w:hAnsi="Arial" w:cs="Arial"/>
          <w:sz w:val="24"/>
        </w:rPr>
        <w:t>.</w:t>
      </w:r>
    </w:p>
    <w:p w14:paraId="1FB9E393" w14:textId="77777777" w:rsidR="000D5F53" w:rsidRPr="00A01E75" w:rsidRDefault="000D5F53" w:rsidP="009C6733">
      <w:pPr>
        <w:pStyle w:val="Prrafodelista"/>
        <w:numPr>
          <w:ilvl w:val="0"/>
          <w:numId w:val="3"/>
        </w:numPr>
        <w:jc w:val="both"/>
        <w:rPr>
          <w:rFonts w:ascii="Arial" w:hAnsi="Arial" w:cs="Arial"/>
          <w:sz w:val="24"/>
        </w:rPr>
      </w:pPr>
      <w:r w:rsidRPr="00A01E75">
        <w:rPr>
          <w:rFonts w:ascii="Arial" w:hAnsi="Arial" w:cs="Arial"/>
          <w:sz w:val="24"/>
        </w:rPr>
        <w:t>Los usuarios requieren ingresar a su cuenta de MiUV para poder ingresar al portal del servicio social</w:t>
      </w:r>
      <w:r w:rsidR="009C6733" w:rsidRPr="00A01E75">
        <w:rPr>
          <w:rFonts w:ascii="Arial" w:hAnsi="Arial" w:cs="Arial"/>
          <w:sz w:val="24"/>
        </w:rPr>
        <w:t>.</w:t>
      </w:r>
    </w:p>
    <w:p w14:paraId="395C425D" w14:textId="77777777" w:rsidR="009C6733" w:rsidRPr="00A01E75" w:rsidRDefault="009C6733" w:rsidP="009C6733">
      <w:pPr>
        <w:pStyle w:val="Prrafodelista"/>
        <w:numPr>
          <w:ilvl w:val="0"/>
          <w:numId w:val="3"/>
        </w:numPr>
        <w:jc w:val="both"/>
        <w:rPr>
          <w:rFonts w:ascii="Arial" w:hAnsi="Arial" w:cs="Arial"/>
          <w:sz w:val="24"/>
        </w:rPr>
      </w:pPr>
      <w:r w:rsidRPr="00A01E75">
        <w:rPr>
          <w:rFonts w:ascii="Arial" w:hAnsi="Arial" w:cs="Arial"/>
          <w:sz w:val="24"/>
        </w:rPr>
        <w:t>Los usuarios ya tienen experiencia usando su cuenta MiUV.</w:t>
      </w:r>
    </w:p>
    <w:p w14:paraId="236AB9F6" w14:textId="77777777" w:rsidR="009C6733" w:rsidRPr="00A01E75" w:rsidRDefault="009C6733" w:rsidP="009C6733">
      <w:pPr>
        <w:pStyle w:val="Prrafodelista"/>
        <w:numPr>
          <w:ilvl w:val="0"/>
          <w:numId w:val="3"/>
        </w:numPr>
        <w:jc w:val="both"/>
        <w:rPr>
          <w:rFonts w:ascii="Arial" w:hAnsi="Arial" w:cs="Arial"/>
          <w:sz w:val="24"/>
        </w:rPr>
      </w:pPr>
      <w:r w:rsidRPr="00A01E75">
        <w:rPr>
          <w:rFonts w:ascii="Arial" w:hAnsi="Arial" w:cs="Arial"/>
          <w:sz w:val="24"/>
        </w:rPr>
        <w:t>Los alumnos ya están registrados con un folio para realizar el servicio social.</w:t>
      </w:r>
    </w:p>
    <w:p w14:paraId="79F9E99A" w14:textId="77777777" w:rsidR="009C6733" w:rsidRPr="00547F23" w:rsidRDefault="009C6733" w:rsidP="000D5F53">
      <w:pPr>
        <w:jc w:val="both"/>
      </w:pPr>
    </w:p>
    <w:p w14:paraId="0383A393" w14:textId="66E462AA" w:rsidR="0046583C" w:rsidRDefault="0046583C" w:rsidP="00382DB7">
      <w:pPr>
        <w:pStyle w:val="Ttulo"/>
        <w:numPr>
          <w:ilvl w:val="0"/>
          <w:numId w:val="2"/>
        </w:numPr>
      </w:pPr>
      <w:bookmarkStart w:id="23" w:name="_Toc435088274"/>
      <w:r>
        <w:t>Requerimientos específicos</w:t>
      </w:r>
      <w:bookmarkEnd w:id="23"/>
    </w:p>
    <w:p w14:paraId="6C26DDCC" w14:textId="3E96ECD4" w:rsidR="001F2DF8" w:rsidRPr="00A01E75" w:rsidRDefault="001F2DF8" w:rsidP="006F53A1">
      <w:pPr>
        <w:jc w:val="both"/>
        <w:rPr>
          <w:rFonts w:ascii="Arial" w:hAnsi="Arial" w:cs="Arial"/>
          <w:sz w:val="24"/>
          <w:szCs w:val="24"/>
        </w:rPr>
      </w:pPr>
      <w:r w:rsidRPr="00A01E75">
        <w:rPr>
          <w:rFonts w:ascii="Arial" w:hAnsi="Arial" w:cs="Arial"/>
          <w:sz w:val="24"/>
          <w:szCs w:val="24"/>
        </w:rPr>
        <w:t xml:space="preserve">Esta sección contiene </w:t>
      </w:r>
      <w:r w:rsidR="006F53A1" w:rsidRPr="00A01E75">
        <w:rPr>
          <w:rFonts w:ascii="Arial" w:hAnsi="Arial" w:cs="Arial"/>
          <w:sz w:val="24"/>
          <w:szCs w:val="24"/>
        </w:rPr>
        <w:t>todos los requerimientos funcionales</w:t>
      </w:r>
      <w:r w:rsidRPr="00A01E75">
        <w:rPr>
          <w:rFonts w:ascii="Arial" w:hAnsi="Arial" w:cs="Arial"/>
          <w:sz w:val="24"/>
          <w:szCs w:val="24"/>
        </w:rPr>
        <w:t xml:space="preserve"> y de calidad del</w:t>
      </w:r>
      <w:r w:rsidR="006F53A1">
        <w:rPr>
          <w:rFonts w:ascii="Arial" w:hAnsi="Arial" w:cs="Arial"/>
          <w:sz w:val="24"/>
          <w:szCs w:val="24"/>
        </w:rPr>
        <w:t xml:space="preserve"> </w:t>
      </w:r>
      <w:r w:rsidRPr="00A01E75">
        <w:rPr>
          <w:rFonts w:ascii="Arial" w:hAnsi="Arial" w:cs="Arial"/>
          <w:sz w:val="24"/>
          <w:szCs w:val="24"/>
        </w:rPr>
        <w:t>sistema. Da una descripción detallada del sistema y todas sus características.</w:t>
      </w:r>
    </w:p>
    <w:p w14:paraId="2A17B912" w14:textId="15E4BABE" w:rsidR="0046583C" w:rsidRPr="001F2DF8" w:rsidRDefault="0046583C" w:rsidP="000D5F53">
      <w:pPr>
        <w:pStyle w:val="Ttulo1"/>
        <w:jc w:val="both"/>
      </w:pPr>
      <w:bookmarkStart w:id="24" w:name="_Toc435088275"/>
      <w:r w:rsidRPr="001F2DF8">
        <w:t>3.1 Requerimientos de interface externa</w:t>
      </w:r>
      <w:bookmarkEnd w:id="24"/>
    </w:p>
    <w:p w14:paraId="6B23B8FC" w14:textId="1283B155" w:rsidR="001F2DF8" w:rsidRPr="001F2DF8" w:rsidRDefault="00A05F29" w:rsidP="003F49CA">
      <w:pPr>
        <w:jc w:val="both"/>
        <w:rPr>
          <w:rFonts w:ascii="Arial" w:hAnsi="Arial" w:cs="Arial"/>
          <w:sz w:val="24"/>
          <w:szCs w:val="24"/>
        </w:rPr>
      </w:pPr>
      <w:r>
        <w:rPr>
          <w:rFonts w:ascii="Arial" w:hAnsi="Arial" w:cs="Arial"/>
          <w:noProof/>
          <w:sz w:val="24"/>
          <w:szCs w:val="24"/>
          <w:lang w:eastAsia="es-MX"/>
        </w:rPr>
        <mc:AlternateContent>
          <mc:Choice Requires="wpg">
            <w:drawing>
              <wp:anchor distT="0" distB="0" distL="114300" distR="114300" simplePos="0" relativeHeight="251652608" behindDoc="0" locked="0" layoutInCell="1" allowOverlap="1" wp14:anchorId="6B172973" wp14:editId="4EE7CDD5">
                <wp:simplePos x="0" y="0"/>
                <wp:positionH relativeFrom="column">
                  <wp:posOffset>2358390</wp:posOffset>
                </wp:positionH>
                <wp:positionV relativeFrom="paragraph">
                  <wp:posOffset>255270</wp:posOffset>
                </wp:positionV>
                <wp:extent cx="3204210" cy="2016760"/>
                <wp:effectExtent l="0" t="0" r="0" b="2540"/>
                <wp:wrapTight wrapText="bothSides">
                  <wp:wrapPolygon edited="0">
                    <wp:start x="0" y="0"/>
                    <wp:lineTo x="0" y="21423"/>
                    <wp:lineTo x="21446" y="21423"/>
                    <wp:lineTo x="21446" y="0"/>
                    <wp:lineTo x="0" y="0"/>
                  </wp:wrapPolygon>
                </wp:wrapTight>
                <wp:docPr id="4" name="Grupo 4"/>
                <wp:cNvGraphicFramePr/>
                <a:graphic xmlns:a="http://schemas.openxmlformats.org/drawingml/2006/main">
                  <a:graphicData uri="http://schemas.microsoft.com/office/word/2010/wordprocessingGroup">
                    <wpg:wgp>
                      <wpg:cNvGrpSpPr/>
                      <wpg:grpSpPr>
                        <a:xfrm>
                          <a:off x="0" y="0"/>
                          <a:ext cx="3204210" cy="2016760"/>
                          <a:chOff x="0" y="0"/>
                          <a:chExt cx="2156832" cy="1443623"/>
                        </a:xfrm>
                      </wpg:grpSpPr>
                      <pic:pic xmlns:pic="http://schemas.openxmlformats.org/drawingml/2006/picture">
                        <pic:nvPicPr>
                          <pic:cNvPr id="19" name="Imagen 19"/>
                          <pic:cNvPicPr>
                            <a:picLocks noChangeAspect="1"/>
                          </pic:cNvPicPr>
                        </pic:nvPicPr>
                        <pic:blipFill rotWithShape="1">
                          <a:blip r:embed="rId16" cstate="print">
                            <a:extLst>
                              <a:ext uri="{28A0092B-C50C-407E-A947-70E740481C1C}">
                                <a14:useLocalDpi xmlns:a14="http://schemas.microsoft.com/office/drawing/2010/main" val="0"/>
                              </a:ext>
                            </a:extLst>
                          </a:blip>
                          <a:srcRect b="42657"/>
                          <a:stretch/>
                        </pic:blipFill>
                        <pic:spPr bwMode="auto">
                          <a:xfrm>
                            <a:off x="0" y="0"/>
                            <a:ext cx="2148840" cy="1207324"/>
                          </a:xfrm>
                          <a:prstGeom prst="rect">
                            <a:avLst/>
                          </a:prstGeom>
                          <a:ln>
                            <a:noFill/>
                          </a:ln>
                          <a:extLst>
                            <a:ext uri="{53640926-AAD7-44D8-BBD7-CCE9431645EC}">
                              <a14:shadowObscured xmlns:a14="http://schemas.microsoft.com/office/drawing/2010/main"/>
                            </a:ext>
                          </a:extLst>
                        </pic:spPr>
                      </pic:pic>
                      <wps:wsp>
                        <wps:cNvPr id="27" name="27 Cuadro de texto"/>
                        <wps:cNvSpPr txBox="1"/>
                        <wps:spPr>
                          <a:xfrm>
                            <a:off x="7992" y="1255626"/>
                            <a:ext cx="2148840" cy="187997"/>
                          </a:xfrm>
                          <a:prstGeom prst="rect">
                            <a:avLst/>
                          </a:prstGeom>
                          <a:solidFill>
                            <a:prstClr val="white"/>
                          </a:solidFill>
                          <a:ln>
                            <a:noFill/>
                          </a:ln>
                          <a:effectLst/>
                        </wps:spPr>
                        <wps:txbx>
                          <w:txbxContent>
                            <w:p w14:paraId="6B25DE23" w14:textId="12E0BB33" w:rsidR="006409A7" w:rsidRPr="00B256DD" w:rsidRDefault="006409A7" w:rsidP="00B256DD">
                              <w:pPr>
                                <w:pStyle w:val="Descripcin"/>
                                <w:rPr>
                                  <w:rFonts w:ascii="Arial" w:hAnsi="Arial" w:cs="Arial"/>
                                  <w:noProof/>
                                  <w:sz w:val="20"/>
                                  <w:szCs w:val="20"/>
                                </w:rPr>
                              </w:pPr>
                              <w:r w:rsidRPr="00B256DD">
                                <w:rPr>
                                  <w:sz w:val="20"/>
                                  <w:szCs w:val="20"/>
                                </w:rPr>
                                <w:t xml:space="preserve">Figura </w:t>
                              </w:r>
                              <w:r w:rsidR="00AA0DD3">
                                <w:rPr>
                                  <w:sz w:val="20"/>
                                  <w:szCs w:val="20"/>
                                </w:rPr>
                                <w:t>3.1</w:t>
                              </w:r>
                              <w:r w:rsidRPr="00B256DD">
                                <w:rPr>
                                  <w:sz w:val="20"/>
                                  <w:szCs w:val="20"/>
                                </w:rPr>
                                <w:t xml:space="preserve"> Página Oficial de la Universidad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72973" id="Grupo 4" o:spid="_x0000_s1030" style="position:absolute;left:0;text-align:left;margin-left:185.7pt;margin-top:20.1pt;width:252.3pt;height:158.8pt;z-index:251652608;mso-width-relative:margin;mso-height-relative:margin" coordsize="21568,14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">
                <v:shape id="Imagen 19" o:spid="_x0000_s1031" type="#_x0000_t75" style="position:absolute;width:21488;height:1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">
                  <v:imagedata r:id="rId17" o:title="" cropbottom="27956f"/>
                  <v:path arrowok="t"/>
                </v:shape>
                <v:shape id="27 Cuadro de texto" o:spid="_x0000_s1032" type="#_x0000_t202" style="position:absolute;left:79;top:12556;width:21489;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B25DE23" w14:textId="12E0BB33" w:rsidR="006409A7" w:rsidRPr="00B256DD" w:rsidRDefault="006409A7" w:rsidP="00B256DD">
                        <w:pPr>
                          <w:pStyle w:val="Descripcin"/>
                          <w:rPr>
                            <w:rFonts w:ascii="Arial" w:hAnsi="Arial" w:cs="Arial"/>
                            <w:noProof/>
                            <w:sz w:val="20"/>
                            <w:szCs w:val="20"/>
                          </w:rPr>
                        </w:pPr>
                        <w:r w:rsidRPr="00B256DD">
                          <w:rPr>
                            <w:sz w:val="20"/>
                            <w:szCs w:val="20"/>
                          </w:rPr>
                          <w:t xml:space="preserve">Figura </w:t>
                        </w:r>
                        <w:r w:rsidR="00AA0DD3">
                          <w:rPr>
                            <w:sz w:val="20"/>
                            <w:szCs w:val="20"/>
                          </w:rPr>
                          <w:t>3.1</w:t>
                        </w:r>
                        <w:r w:rsidRPr="00B256DD">
                          <w:rPr>
                            <w:sz w:val="20"/>
                            <w:szCs w:val="20"/>
                          </w:rPr>
                          <w:t xml:space="preserve"> Página Oficial de la Universidad</w:t>
                        </w:r>
                      </w:p>
                    </w:txbxContent>
                  </v:textbox>
                </v:shape>
                <w10:wrap type="tight"/>
              </v:group>
            </w:pict>
          </mc:Fallback>
        </mc:AlternateContent>
      </w:r>
      <w:r w:rsidR="001F2DF8" w:rsidRPr="001F2DF8">
        <w:rPr>
          <w:rFonts w:ascii="Arial" w:hAnsi="Arial" w:cs="Arial"/>
          <w:sz w:val="24"/>
          <w:szCs w:val="24"/>
        </w:rPr>
        <w:t>Esta sección provee una descripción detallada de todos los mecanismos de entrada y salida del sistema. También se da una descripción de hardware, software y las interfaces de comunicación y provee prototipos básicos para la interface de usuario</w:t>
      </w:r>
      <w:r w:rsidR="006F53A1">
        <w:rPr>
          <w:rFonts w:ascii="Arial" w:hAnsi="Arial" w:cs="Arial"/>
          <w:sz w:val="24"/>
          <w:szCs w:val="24"/>
        </w:rPr>
        <w:t>.</w:t>
      </w:r>
    </w:p>
    <w:p w14:paraId="547C8665" w14:textId="48166A30" w:rsidR="00330F2E" w:rsidRDefault="00330F2E" w:rsidP="000D5F53">
      <w:pPr>
        <w:pStyle w:val="Ttulo2"/>
        <w:jc w:val="both"/>
      </w:pPr>
      <w:bookmarkStart w:id="25" w:name="_Toc435088276"/>
      <w:r>
        <w:t>3.1.1 Interfaces de usuario</w:t>
      </w:r>
      <w:bookmarkEnd w:id="25"/>
    </w:p>
    <w:p w14:paraId="483CAB6E" w14:textId="6EC27FA5" w:rsidR="001F2DF8" w:rsidRDefault="001F2DF8" w:rsidP="00A01E75">
      <w:pPr>
        <w:jc w:val="both"/>
        <w:rPr>
          <w:rFonts w:ascii="Arial" w:hAnsi="Arial" w:cs="Arial"/>
          <w:sz w:val="24"/>
          <w:szCs w:val="24"/>
        </w:rPr>
      </w:pPr>
      <w:r w:rsidRPr="00A01E75">
        <w:rPr>
          <w:rFonts w:ascii="Arial" w:hAnsi="Arial" w:cs="Arial"/>
          <w:sz w:val="24"/>
          <w:szCs w:val="24"/>
        </w:rPr>
        <w:t xml:space="preserve">El usuario comenzará por registrarse en la sección de </w:t>
      </w:r>
      <w:r w:rsidRPr="00A01E75">
        <w:rPr>
          <w:rFonts w:ascii="Arial" w:hAnsi="Arial" w:cs="Arial"/>
          <w:sz w:val="24"/>
          <w:szCs w:val="24"/>
        </w:rPr>
        <w:lastRenderedPageBreak/>
        <w:t>MiUV con su cuenta y contraseña</w:t>
      </w:r>
      <w:r w:rsidR="00A01E75" w:rsidRPr="00A01E75">
        <w:rPr>
          <w:rFonts w:ascii="Arial" w:hAnsi="Arial" w:cs="Arial"/>
          <w:sz w:val="24"/>
          <w:szCs w:val="24"/>
        </w:rPr>
        <w:t xml:space="preserve"> (ver Figura </w:t>
      </w:r>
      <w:r w:rsidR="00AA0DD3">
        <w:rPr>
          <w:rFonts w:ascii="Arial" w:hAnsi="Arial" w:cs="Arial"/>
          <w:sz w:val="24"/>
          <w:szCs w:val="24"/>
        </w:rPr>
        <w:t>3.1</w:t>
      </w:r>
      <w:r w:rsidR="00A01E75" w:rsidRPr="00A01E75">
        <w:rPr>
          <w:rFonts w:ascii="Arial" w:hAnsi="Arial" w:cs="Arial"/>
          <w:sz w:val="24"/>
          <w:szCs w:val="24"/>
        </w:rPr>
        <w:t xml:space="preserve">). </w:t>
      </w:r>
      <w:r w:rsidR="00AA0DD3">
        <w:rPr>
          <w:noProof/>
          <w:lang w:eastAsia="es-MX"/>
        </w:rPr>
        <mc:AlternateContent>
          <mc:Choice Requires="wpg">
            <w:drawing>
              <wp:anchor distT="0" distB="0" distL="114300" distR="114300" simplePos="0" relativeHeight="251658752" behindDoc="0" locked="0" layoutInCell="1" allowOverlap="1" wp14:anchorId="1E6FDD28" wp14:editId="4260ECD8">
                <wp:simplePos x="0" y="0"/>
                <wp:positionH relativeFrom="column">
                  <wp:posOffset>3044190</wp:posOffset>
                </wp:positionH>
                <wp:positionV relativeFrom="paragraph">
                  <wp:posOffset>328368</wp:posOffset>
                </wp:positionV>
                <wp:extent cx="2448180" cy="1943100"/>
                <wp:effectExtent l="0" t="0" r="9525" b="0"/>
                <wp:wrapTight wrapText="bothSides">
                  <wp:wrapPolygon edited="0">
                    <wp:start x="0" y="0"/>
                    <wp:lineTo x="0" y="17576"/>
                    <wp:lineTo x="168" y="21388"/>
                    <wp:lineTo x="21516" y="21388"/>
                    <wp:lineTo x="21516" y="18000"/>
                    <wp:lineTo x="21180" y="0"/>
                    <wp:lineTo x="0" y="0"/>
                  </wp:wrapPolygon>
                </wp:wrapTight>
                <wp:docPr id="6" name="Grupo 6"/>
                <wp:cNvGraphicFramePr/>
                <a:graphic xmlns:a="http://schemas.openxmlformats.org/drawingml/2006/main">
                  <a:graphicData uri="http://schemas.microsoft.com/office/word/2010/wordprocessingGroup">
                    <wpg:wgp>
                      <wpg:cNvGrpSpPr/>
                      <wpg:grpSpPr>
                        <a:xfrm>
                          <a:off x="0" y="0"/>
                          <a:ext cx="2448180" cy="1943100"/>
                          <a:chOff x="0" y="0"/>
                          <a:chExt cx="2448180" cy="2369025"/>
                        </a:xfrm>
                      </wpg:grpSpPr>
                      <pic:pic xmlns:pic="http://schemas.openxmlformats.org/drawingml/2006/picture">
                        <pic:nvPicPr>
                          <pic:cNvPr id="21" name="Imagen 21" descr="C:\Users\Renato\Pictures\prtTipo.png"/>
                          <pic:cNvPicPr>
                            <a:picLocks noChangeAspect="1"/>
                          </pic:cNvPicPr>
                        </pic:nvPicPr>
                        <pic:blipFill rotWithShape="1">
                          <a:blip r:embed="rId18" cstate="print">
                            <a:extLst>
                              <a:ext uri="{28A0092B-C50C-407E-A947-70E740481C1C}">
                                <a14:useLocalDpi xmlns:a14="http://schemas.microsoft.com/office/drawing/2010/main" val="0"/>
                              </a:ext>
                            </a:extLst>
                          </a:blip>
                          <a:srcRect l="13458" r="15467" b="17844"/>
                          <a:stretch/>
                        </pic:blipFill>
                        <pic:spPr bwMode="auto">
                          <a:xfrm>
                            <a:off x="0" y="0"/>
                            <a:ext cx="2386330" cy="1923415"/>
                          </a:xfrm>
                          <a:prstGeom prst="rect">
                            <a:avLst/>
                          </a:prstGeom>
                          <a:noFill/>
                          <a:ln>
                            <a:noFill/>
                          </a:ln>
                          <a:extLst>
                            <a:ext uri="{53640926-AAD7-44D8-BBD7-CCE9431645EC}">
                              <a14:shadowObscured xmlns:a14="http://schemas.microsoft.com/office/drawing/2010/main"/>
                            </a:ext>
                          </a:extLst>
                        </pic:spPr>
                      </pic:pic>
                      <wps:wsp>
                        <wps:cNvPr id="28" name="28 Cuadro de texto"/>
                        <wps:cNvSpPr txBox="1"/>
                        <wps:spPr>
                          <a:xfrm>
                            <a:off x="61850" y="1963260"/>
                            <a:ext cx="2386330" cy="405765"/>
                          </a:xfrm>
                          <a:prstGeom prst="rect">
                            <a:avLst/>
                          </a:prstGeom>
                          <a:solidFill>
                            <a:prstClr val="white"/>
                          </a:solidFill>
                          <a:ln>
                            <a:noFill/>
                          </a:ln>
                          <a:effectLst/>
                        </wps:spPr>
                        <wps:txbx>
                          <w:txbxContent>
                            <w:p w14:paraId="3F3C7BC2" w14:textId="063C8B6E" w:rsidR="006409A7" w:rsidRPr="00B256DD" w:rsidRDefault="006409A7" w:rsidP="00B256DD">
                              <w:pPr>
                                <w:pStyle w:val="Descripcin"/>
                                <w:rPr>
                                  <w:noProof/>
                                </w:rPr>
                              </w:pPr>
                              <w:r w:rsidRPr="00B256DD">
                                <w:t xml:space="preserve">Figura </w:t>
                              </w:r>
                              <w:r w:rsidR="00AA0DD3">
                                <w:t>3.2</w:t>
                              </w:r>
                              <w:r w:rsidRPr="00B256DD">
                                <w:t>-Locación del sistema en el menú del portal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FDD28" id="Grupo 6" o:spid="_x0000_s1033" style="position:absolute;left:0;text-align:left;margin-left:239.7pt;margin-top:25.85pt;width:192.75pt;height:153pt;z-index:251658752;mso-width-relative:margin;mso-height-relative:margin" coordsize="24481,2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">
                <v:shape id="Imagen 21" o:spid="_x0000_s1034" type="#_x0000_t75" style="position:absolute;width:23863;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">
                  <v:imagedata r:id="rId19" o:title="prtTipo" cropbottom="11694f" cropleft="8820f" cropright="10136f"/>
                  <v:path arrowok="t"/>
                </v:shape>
                <v:shape id="28 Cuadro de texto" o:spid="_x0000_s1035" type="#_x0000_t202" style="position:absolute;left:618;top:19632;width:2386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3F3C7BC2" w14:textId="063C8B6E" w:rsidR="006409A7" w:rsidRPr="00B256DD" w:rsidRDefault="006409A7" w:rsidP="00B256DD">
                        <w:pPr>
                          <w:pStyle w:val="Descripcin"/>
                          <w:rPr>
                            <w:noProof/>
                          </w:rPr>
                        </w:pPr>
                        <w:r w:rsidRPr="00B256DD">
                          <w:t xml:space="preserve">Figura </w:t>
                        </w:r>
                        <w:r w:rsidR="00AA0DD3">
                          <w:t>3.2</w:t>
                        </w:r>
                        <w:r w:rsidRPr="00B256DD">
                          <w:t>-Locación del sistema en el menú del portal web.</w:t>
                        </w:r>
                      </w:p>
                    </w:txbxContent>
                  </v:textbox>
                </v:shape>
                <w10:wrap type="tight"/>
              </v:group>
            </w:pict>
          </mc:Fallback>
        </mc:AlternateContent>
      </w:r>
      <w:r w:rsidR="00A01E75" w:rsidRPr="00A01E75">
        <w:rPr>
          <w:rFonts w:ascii="Arial" w:hAnsi="Arial" w:cs="Arial"/>
          <w:sz w:val="24"/>
          <w:szCs w:val="24"/>
        </w:rPr>
        <w:t xml:space="preserve">Eventualmente el usuario llegará un apartado de opciones el cual incluirá el sistema </w:t>
      </w:r>
      <w:r w:rsidR="00AA0DD3">
        <w:rPr>
          <w:rFonts w:ascii="Arial" w:hAnsi="Arial" w:cs="Arial"/>
          <w:sz w:val="24"/>
          <w:szCs w:val="24"/>
        </w:rPr>
        <w:t>de reportes (ver Figura 3.2</w:t>
      </w:r>
      <w:r w:rsidR="00A01E75" w:rsidRPr="00A01E75">
        <w:rPr>
          <w:rFonts w:ascii="Arial" w:hAnsi="Arial" w:cs="Arial"/>
          <w:sz w:val="24"/>
          <w:szCs w:val="24"/>
        </w:rPr>
        <w:t xml:space="preserve">), únicamente los alumnos que se registren con su folio del servicio social tendrán acceso al sistema, en el caso del alumno, este tendrá acceso a opciones para registrar entradas y salidas, registrar reportes mensuales y consultar </w:t>
      </w:r>
      <w:r w:rsidR="005112CC">
        <w:rPr>
          <w:rFonts w:ascii="Arial" w:hAnsi="Arial" w:cs="Arial"/>
          <w:sz w:val="24"/>
          <w:szCs w:val="24"/>
        </w:rPr>
        <w:t>información</w:t>
      </w:r>
      <w:r w:rsidR="00A01E75">
        <w:rPr>
          <w:rFonts w:ascii="Arial" w:hAnsi="Arial" w:cs="Arial"/>
          <w:sz w:val="24"/>
          <w:szCs w:val="24"/>
        </w:rPr>
        <w:t xml:space="preserve"> (ver figura 3</w:t>
      </w:r>
      <w:r w:rsidR="00AA0DD3">
        <w:rPr>
          <w:rFonts w:ascii="Arial" w:hAnsi="Arial" w:cs="Arial"/>
          <w:sz w:val="24"/>
          <w:szCs w:val="24"/>
        </w:rPr>
        <w:t>.3</w:t>
      </w:r>
      <w:r w:rsidR="0084667E">
        <w:rPr>
          <w:rFonts w:ascii="Arial" w:hAnsi="Arial" w:cs="Arial"/>
          <w:sz w:val="24"/>
          <w:szCs w:val="24"/>
        </w:rPr>
        <w:t>)</w:t>
      </w:r>
      <w:r w:rsidR="00F127F1">
        <w:rPr>
          <w:rFonts w:ascii="Arial" w:hAnsi="Arial" w:cs="Arial"/>
          <w:sz w:val="24"/>
          <w:szCs w:val="24"/>
        </w:rPr>
        <w:t>.</w:t>
      </w:r>
    </w:p>
    <w:p w14:paraId="27025829" w14:textId="7CA9E127" w:rsidR="001F2DF8" w:rsidRPr="001F2DF8" w:rsidRDefault="0084667E" w:rsidP="0084667E">
      <w:pPr>
        <w:jc w:val="both"/>
      </w:pPr>
      <w:r w:rsidRPr="0084667E">
        <w:rPr>
          <w:rFonts w:ascii="Arial" w:hAnsi="Arial" w:cs="Arial"/>
          <w:sz w:val="24"/>
          <w:szCs w:val="24"/>
        </w:rPr>
        <w:t xml:space="preserve">Cuando el usuario ingresa al registro de entradas y salidas, el alumno podrá registrar su hora de llegada ya sea manual o automáticamente, aparte, el usuario tendrá una opción para registrar las actividades de ese día, este documento no se </w:t>
      </w:r>
      <w:r w:rsidR="00A05F29" w:rsidRPr="0084667E">
        <w:rPr>
          <w:rFonts w:ascii="Arial" w:hAnsi="Arial" w:cs="Arial"/>
          <w:sz w:val="24"/>
          <w:szCs w:val="24"/>
        </w:rPr>
        <w:t>enviará</w:t>
      </w:r>
      <w:r w:rsidRPr="0084667E">
        <w:rPr>
          <w:rFonts w:ascii="Arial" w:hAnsi="Arial" w:cs="Arial"/>
          <w:sz w:val="24"/>
          <w:szCs w:val="24"/>
        </w:rPr>
        <w:t xml:space="preserve"> a los responsables, más bien, servirá como apoyo al momento de realizar el reporte mensual, puesto que se tendrá un mejor seguimiento de las actividades realizadas y de las horas que s</w:t>
      </w:r>
      <w:r w:rsidR="00F77686">
        <w:rPr>
          <w:rFonts w:ascii="Arial" w:hAnsi="Arial" w:cs="Arial"/>
          <w:sz w:val="24"/>
          <w:szCs w:val="24"/>
        </w:rPr>
        <w:t>e llevaron a cabo. (ver Figura 3.4</w:t>
      </w:r>
      <w:r>
        <w:t>)</w:t>
      </w:r>
    </w:p>
    <w:p w14:paraId="1FFCD7CA" w14:textId="01DF707E" w:rsidR="005112CC" w:rsidRPr="00F127F1" w:rsidRDefault="00AA0DD3" w:rsidP="00354E46">
      <w:pPr>
        <w:jc w:val="both"/>
        <w:rPr>
          <w:rFonts w:ascii="Arial" w:hAnsi="Arial" w:cs="Arial"/>
          <w:sz w:val="24"/>
          <w:szCs w:val="24"/>
        </w:rPr>
      </w:pPr>
      <w:r>
        <w:rPr>
          <w:noProof/>
          <w:lang w:eastAsia="es-MX"/>
        </w:rPr>
        <mc:AlternateContent>
          <mc:Choice Requires="wpg">
            <w:drawing>
              <wp:anchor distT="0" distB="0" distL="114300" distR="114300" simplePos="0" relativeHeight="251661824" behindDoc="0" locked="0" layoutInCell="1" allowOverlap="1" wp14:anchorId="03C4C54C" wp14:editId="759CE7FD">
                <wp:simplePos x="0" y="0"/>
                <wp:positionH relativeFrom="column">
                  <wp:posOffset>-13335</wp:posOffset>
                </wp:positionH>
                <wp:positionV relativeFrom="paragraph">
                  <wp:posOffset>186787</wp:posOffset>
                </wp:positionV>
                <wp:extent cx="2582545" cy="1797729"/>
                <wp:effectExtent l="0" t="0" r="8255" b="0"/>
                <wp:wrapTight wrapText="bothSides">
                  <wp:wrapPolygon edited="0">
                    <wp:start x="0" y="0"/>
                    <wp:lineTo x="0" y="21287"/>
                    <wp:lineTo x="21510" y="21287"/>
                    <wp:lineTo x="21510" y="0"/>
                    <wp:lineTo x="0" y="0"/>
                  </wp:wrapPolygon>
                </wp:wrapTight>
                <wp:docPr id="7" name="Grupo 7"/>
                <wp:cNvGraphicFramePr/>
                <a:graphic xmlns:a="http://schemas.openxmlformats.org/drawingml/2006/main">
                  <a:graphicData uri="http://schemas.microsoft.com/office/word/2010/wordprocessingGroup">
                    <wpg:wgp>
                      <wpg:cNvGrpSpPr/>
                      <wpg:grpSpPr>
                        <a:xfrm>
                          <a:off x="0" y="0"/>
                          <a:ext cx="2582545" cy="1797729"/>
                          <a:chOff x="-48441" y="14614"/>
                          <a:chExt cx="2977439" cy="2212784"/>
                        </a:xfrm>
                      </wpg:grpSpPr>
                      <pic:pic xmlns:pic="http://schemas.openxmlformats.org/drawingml/2006/picture">
                        <pic:nvPicPr>
                          <pic:cNvPr id="23" name="Imagen 23" descr="C:\Users\Renato\Pictures\PROT2.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5497" y="14614"/>
                            <a:ext cx="2944495" cy="1923415"/>
                          </a:xfrm>
                          <a:prstGeom prst="rect">
                            <a:avLst/>
                          </a:prstGeom>
                          <a:noFill/>
                          <a:ln>
                            <a:noFill/>
                          </a:ln>
                        </pic:spPr>
                      </pic:pic>
                      <wps:wsp>
                        <wps:cNvPr id="29" name="29 Cuadro de texto"/>
                        <wps:cNvSpPr txBox="1"/>
                        <wps:spPr>
                          <a:xfrm>
                            <a:off x="-48441" y="1960696"/>
                            <a:ext cx="2943859" cy="266702"/>
                          </a:xfrm>
                          <a:prstGeom prst="rect">
                            <a:avLst/>
                          </a:prstGeom>
                          <a:solidFill>
                            <a:prstClr val="white"/>
                          </a:solidFill>
                          <a:ln>
                            <a:noFill/>
                          </a:ln>
                          <a:effectLst/>
                        </wps:spPr>
                        <wps:txbx>
                          <w:txbxContent>
                            <w:p w14:paraId="5DF6597F" w14:textId="1DEA86F5" w:rsidR="006409A7" w:rsidRDefault="006409A7" w:rsidP="00F70993">
                              <w:pPr>
                                <w:pStyle w:val="Descripcin"/>
                                <w:rPr>
                                  <w:noProof/>
                                </w:rPr>
                              </w:pPr>
                              <w:r>
                                <w:t xml:space="preserve">Figura </w:t>
                              </w:r>
                              <w:fldSimple w:instr=" SEQ Figura \* ARABIC ">
                                <w:r w:rsidR="006F53A1">
                                  <w:rPr>
                                    <w:noProof/>
                                  </w:rPr>
                                  <w:t>3</w:t>
                                </w:r>
                              </w:fldSimple>
                              <w:r w:rsidR="00AA0DD3">
                                <w:t>.3</w:t>
                              </w:r>
                              <w:r>
                                <w:t xml:space="preserve"> Menú principal del sistema (Para alumnos)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C4C54C" id="Grupo 7" o:spid="_x0000_s1036" style="position:absolute;left:0;text-align:left;margin-left:-1.05pt;margin-top:14.7pt;width:203.35pt;height:141.55pt;z-index:251661824;mso-width-relative:margin;mso-height-relative:margin" coordorigin="-484,146" coordsize="29774,22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">
                <v:shape id="Imagen 23" o:spid="_x0000_s1037" type="#_x0000_t75" style="position:absolute;left:-154;top:146;width:29443;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">
                  <v:imagedata r:id="rId21" o:title="PROT2"/>
                  <v:path arrowok="t"/>
                </v:shape>
                <v:shape id="29 Cuadro de texto" o:spid="_x0000_s1038" type="#_x0000_t202" style="position:absolute;left:-484;top:19606;width:294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5DF6597F" w14:textId="1DEA86F5" w:rsidR="006409A7" w:rsidRDefault="006409A7" w:rsidP="00F70993">
                        <w:pPr>
                          <w:pStyle w:val="Descripcin"/>
                          <w:rPr>
                            <w:noProof/>
                          </w:rPr>
                        </w:pPr>
                        <w:r>
                          <w:t xml:space="preserve">Figura </w:t>
                        </w:r>
                        <w:fldSimple w:instr=" SEQ Figura \* ARABIC ">
                          <w:r w:rsidR="006F53A1">
                            <w:rPr>
                              <w:noProof/>
                            </w:rPr>
                            <w:t>3</w:t>
                          </w:r>
                        </w:fldSimple>
                        <w:r w:rsidR="00AA0DD3">
                          <w:t>.3</w:t>
                        </w:r>
                        <w:r>
                          <w:t xml:space="preserve"> Menú principal del sistema (Para alumnos)</w:t>
                        </w:r>
                      </w:p>
                    </w:txbxContent>
                  </v:textbox>
                </v:shape>
                <w10:wrap type="tight"/>
              </v:group>
            </w:pict>
          </mc:Fallback>
        </mc:AlternateContent>
      </w:r>
      <w:r w:rsidR="00F127F1" w:rsidRPr="00F127F1">
        <w:rPr>
          <w:rFonts w:ascii="Arial" w:hAnsi="Arial" w:cs="Arial"/>
          <w:sz w:val="24"/>
          <w:szCs w:val="24"/>
        </w:rPr>
        <w:t xml:space="preserve">En el </w:t>
      </w:r>
      <w:r w:rsidR="00F127F1">
        <w:rPr>
          <w:rFonts w:ascii="Arial" w:hAnsi="Arial" w:cs="Arial"/>
          <w:sz w:val="24"/>
          <w:szCs w:val="24"/>
        </w:rPr>
        <w:t>apartado</w:t>
      </w:r>
      <w:r w:rsidR="00F127F1" w:rsidRPr="00F127F1">
        <w:rPr>
          <w:rFonts w:ascii="Arial" w:hAnsi="Arial" w:cs="Arial"/>
          <w:sz w:val="24"/>
          <w:szCs w:val="24"/>
        </w:rPr>
        <w:t xml:space="preserve"> de registro del reporte mensual </w:t>
      </w:r>
      <w:r w:rsidR="00F127F1">
        <w:rPr>
          <w:rFonts w:ascii="Arial" w:hAnsi="Arial" w:cs="Arial"/>
          <w:sz w:val="24"/>
          <w:szCs w:val="24"/>
        </w:rPr>
        <w:t>se encontrará un menú que permitirá al alumno consultar su horario, consultar reportes diarios, consultar horas realizadas por día, configurar y añadir proyectos y redactar el reporte mensual. En la sección de redacción del reporte mensual el tiempo empleado se llenará automáticamente si el alumno registró todas sus entradas y salidas</w:t>
      </w:r>
      <w:r w:rsidR="00354E46">
        <w:rPr>
          <w:rFonts w:ascii="Arial" w:hAnsi="Arial" w:cs="Arial"/>
          <w:sz w:val="24"/>
          <w:szCs w:val="24"/>
        </w:rPr>
        <w:t>, al presionar guardar el alumno enviará el reporte a su responsable</w:t>
      </w:r>
      <w:r w:rsidR="00F77686">
        <w:rPr>
          <w:rFonts w:ascii="Arial" w:hAnsi="Arial" w:cs="Arial"/>
          <w:sz w:val="24"/>
          <w:szCs w:val="24"/>
        </w:rPr>
        <w:t xml:space="preserve"> (ver figura 3.5</w:t>
      </w:r>
      <w:r w:rsidR="00F127F1">
        <w:rPr>
          <w:rFonts w:ascii="Arial" w:hAnsi="Arial" w:cs="Arial"/>
          <w:sz w:val="24"/>
          <w:szCs w:val="24"/>
        </w:rPr>
        <w:t>).</w:t>
      </w:r>
    </w:p>
    <w:p w14:paraId="41EF3161" w14:textId="34F06A81" w:rsidR="005112CC" w:rsidRDefault="005112CC" w:rsidP="00F127F1"/>
    <w:p w14:paraId="10463DA4" w14:textId="5B4E998E" w:rsidR="00F127F1" w:rsidRDefault="00A05F29" w:rsidP="00F127F1">
      <w:r>
        <w:rPr>
          <w:rFonts w:ascii="Arial" w:hAnsi="Arial" w:cs="Arial"/>
          <w:noProof/>
          <w:sz w:val="24"/>
          <w:szCs w:val="24"/>
          <w:lang w:eastAsia="es-MX"/>
        </w:rPr>
        <w:lastRenderedPageBreak/>
        <mc:AlternateContent>
          <mc:Choice Requires="wpg">
            <w:drawing>
              <wp:anchor distT="0" distB="0" distL="114300" distR="114300" simplePos="0" relativeHeight="251663872" behindDoc="0" locked="0" layoutInCell="1" allowOverlap="1" wp14:anchorId="7897F204" wp14:editId="1ECE6F93">
                <wp:simplePos x="0" y="0"/>
                <wp:positionH relativeFrom="column">
                  <wp:posOffset>-3810</wp:posOffset>
                </wp:positionH>
                <wp:positionV relativeFrom="paragraph">
                  <wp:posOffset>-13970</wp:posOffset>
                </wp:positionV>
                <wp:extent cx="5616575" cy="3323590"/>
                <wp:effectExtent l="0" t="0" r="3175" b="0"/>
                <wp:wrapTight wrapText="bothSides">
                  <wp:wrapPolygon edited="0">
                    <wp:start x="0" y="0"/>
                    <wp:lineTo x="0" y="19685"/>
                    <wp:lineTo x="73" y="21418"/>
                    <wp:lineTo x="18975" y="21418"/>
                    <wp:lineTo x="18975" y="19809"/>
                    <wp:lineTo x="21539" y="19685"/>
                    <wp:lineTo x="21539" y="0"/>
                    <wp:lineTo x="0" y="0"/>
                  </wp:wrapPolygon>
                </wp:wrapTight>
                <wp:docPr id="5" name="Grupo 5"/>
                <wp:cNvGraphicFramePr/>
                <a:graphic xmlns:a="http://schemas.openxmlformats.org/drawingml/2006/main">
                  <a:graphicData uri="http://schemas.microsoft.com/office/word/2010/wordprocessingGroup">
                    <wpg:wgp>
                      <wpg:cNvGrpSpPr/>
                      <wpg:grpSpPr>
                        <a:xfrm>
                          <a:off x="0" y="0"/>
                          <a:ext cx="5616575" cy="3323590"/>
                          <a:chOff x="0" y="0"/>
                          <a:chExt cx="5676265" cy="3318017"/>
                        </a:xfrm>
                      </wpg:grpSpPr>
                      <pic:pic xmlns:pic="http://schemas.openxmlformats.org/drawingml/2006/picture">
                        <pic:nvPicPr>
                          <pic:cNvPr id="24" name="Imagen 24" descr="C:\Users\Renato\Pictures\Proto3.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6265" cy="3027680"/>
                          </a:xfrm>
                          <a:prstGeom prst="rect">
                            <a:avLst/>
                          </a:prstGeom>
                          <a:noFill/>
                          <a:ln>
                            <a:noFill/>
                          </a:ln>
                        </pic:spPr>
                      </pic:pic>
                      <wps:wsp>
                        <wps:cNvPr id="38" name="38 Cuadro de texto"/>
                        <wps:cNvSpPr txBox="1"/>
                        <wps:spPr>
                          <a:xfrm>
                            <a:off x="55843" y="3051317"/>
                            <a:ext cx="4916170" cy="266700"/>
                          </a:xfrm>
                          <a:prstGeom prst="rect">
                            <a:avLst/>
                          </a:prstGeom>
                          <a:solidFill>
                            <a:prstClr val="white"/>
                          </a:solidFill>
                          <a:ln>
                            <a:noFill/>
                          </a:ln>
                          <a:effectLst/>
                        </wps:spPr>
                        <wps:txbx>
                          <w:txbxContent>
                            <w:p w14:paraId="45119F50" w14:textId="16991BB2" w:rsidR="006409A7" w:rsidRPr="00AA0DD3" w:rsidRDefault="006409A7" w:rsidP="0084667E">
                              <w:pPr>
                                <w:pStyle w:val="Descripcin"/>
                                <w:rPr>
                                  <w:rFonts w:ascii="Arial" w:hAnsi="Arial" w:cs="Arial"/>
                                  <w:noProof/>
                                  <w:sz w:val="32"/>
                                  <w:szCs w:val="24"/>
                                </w:rPr>
                              </w:pPr>
                              <w:r w:rsidRPr="00AA0DD3">
                                <w:rPr>
                                  <w:sz w:val="22"/>
                                </w:rPr>
                                <w:t xml:space="preserve">Figura </w:t>
                              </w:r>
                              <w:r w:rsidR="00F77686">
                                <w:rPr>
                                  <w:sz w:val="22"/>
                                </w:rPr>
                                <w:t>3.4</w:t>
                              </w:r>
                              <w:r w:rsidRPr="00AA0DD3">
                                <w:rPr>
                                  <w:sz w:val="22"/>
                                </w:rPr>
                                <w:t xml:space="preserve"> Registro de entradas y salidas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7F204" id="Grupo 5" o:spid="_x0000_s1039" style="position:absolute;margin-left:-.3pt;margin-top:-1.1pt;width:442.25pt;height:261.7pt;z-index:251663872;mso-width-relative:margin;mso-height-relative:margin" coordsize="56762,3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">
                <v:shape id="Imagen 24" o:spid="_x0000_s1040" type="#_x0000_t75" style="position:absolute;width:56762;height:30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">
                  <v:imagedata r:id="rId23" o:title="Proto3"/>
                  <v:path arrowok="t"/>
                </v:shape>
                <v:shape id="38 Cuadro de texto" o:spid="_x0000_s1041" type="#_x0000_t202" style="position:absolute;left:558;top:30513;width:491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45119F50" w14:textId="16991BB2" w:rsidR="006409A7" w:rsidRPr="00AA0DD3" w:rsidRDefault="006409A7" w:rsidP="0084667E">
                        <w:pPr>
                          <w:pStyle w:val="Descripcin"/>
                          <w:rPr>
                            <w:rFonts w:ascii="Arial" w:hAnsi="Arial" w:cs="Arial"/>
                            <w:noProof/>
                            <w:sz w:val="32"/>
                            <w:szCs w:val="24"/>
                          </w:rPr>
                        </w:pPr>
                        <w:r w:rsidRPr="00AA0DD3">
                          <w:rPr>
                            <w:sz w:val="22"/>
                          </w:rPr>
                          <w:t xml:space="preserve">Figura </w:t>
                        </w:r>
                        <w:r w:rsidR="00F77686">
                          <w:rPr>
                            <w:sz w:val="22"/>
                          </w:rPr>
                          <w:t>3.4</w:t>
                        </w:r>
                        <w:r w:rsidRPr="00AA0DD3">
                          <w:rPr>
                            <w:sz w:val="22"/>
                          </w:rPr>
                          <w:t xml:space="preserve"> Registro de entradas y salidas</w:t>
                        </w:r>
                      </w:p>
                    </w:txbxContent>
                  </v:textbox>
                </v:shape>
                <w10:wrap type="tight"/>
              </v:group>
            </w:pict>
          </mc:Fallback>
        </mc:AlternateContent>
      </w:r>
    </w:p>
    <w:p w14:paraId="71B78987" w14:textId="1325E0A5" w:rsidR="00F127F1" w:rsidRDefault="00F127F1" w:rsidP="00F127F1"/>
    <w:p w14:paraId="2923EECA" w14:textId="2F27DEF4" w:rsidR="00F127F1" w:rsidRDefault="00C60A0F" w:rsidP="00F127F1">
      <w:r>
        <w:rPr>
          <w:rFonts w:ascii="Arial" w:hAnsi="Arial" w:cs="Arial"/>
          <w:noProof/>
          <w:sz w:val="24"/>
          <w:szCs w:val="24"/>
          <w:lang w:eastAsia="es-MX"/>
        </w:rPr>
        <mc:AlternateContent>
          <mc:Choice Requires="wpg">
            <w:drawing>
              <wp:anchor distT="0" distB="0" distL="114300" distR="114300" simplePos="0" relativeHeight="251662848" behindDoc="0" locked="0" layoutInCell="1" allowOverlap="1" wp14:anchorId="0B9E0754" wp14:editId="68256261">
                <wp:simplePos x="0" y="0"/>
                <wp:positionH relativeFrom="column">
                  <wp:posOffset>-3810</wp:posOffset>
                </wp:positionH>
                <wp:positionV relativeFrom="paragraph">
                  <wp:posOffset>251460</wp:posOffset>
                </wp:positionV>
                <wp:extent cx="5616575" cy="3743325"/>
                <wp:effectExtent l="0" t="0" r="3175" b="9525"/>
                <wp:wrapTight wrapText="bothSides">
                  <wp:wrapPolygon edited="0">
                    <wp:start x="0" y="0"/>
                    <wp:lineTo x="0" y="21545"/>
                    <wp:lineTo x="14652" y="21545"/>
                    <wp:lineTo x="14652" y="21105"/>
                    <wp:lineTo x="21539" y="20336"/>
                    <wp:lineTo x="21539"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616575" cy="3743325"/>
                          <a:chOff x="0" y="0"/>
                          <a:chExt cx="7232015" cy="4547737"/>
                        </a:xfrm>
                      </wpg:grpSpPr>
                      <pic:pic xmlns:pic="http://schemas.openxmlformats.org/drawingml/2006/picture">
                        <pic:nvPicPr>
                          <pic:cNvPr id="25" name="Imagen 25" descr="C:\Users\Renato\Pictures\proto4.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32015" cy="4286885"/>
                          </a:xfrm>
                          <a:prstGeom prst="rect">
                            <a:avLst/>
                          </a:prstGeom>
                          <a:noFill/>
                          <a:ln>
                            <a:noFill/>
                          </a:ln>
                        </pic:spPr>
                      </pic:pic>
                      <wps:wsp>
                        <wps:cNvPr id="31" name="31 Cuadro de texto"/>
                        <wps:cNvSpPr txBox="1"/>
                        <wps:spPr>
                          <a:xfrm>
                            <a:off x="49058" y="4203567"/>
                            <a:ext cx="4820921" cy="344170"/>
                          </a:xfrm>
                          <a:prstGeom prst="rect">
                            <a:avLst/>
                          </a:prstGeom>
                          <a:solidFill>
                            <a:prstClr val="white"/>
                          </a:solidFill>
                          <a:ln>
                            <a:noFill/>
                          </a:ln>
                          <a:effectLst/>
                        </wps:spPr>
                        <wps:txbx>
                          <w:txbxContent>
                            <w:p w14:paraId="014623B0" w14:textId="334F5380" w:rsidR="006409A7" w:rsidRPr="00AA0DD3" w:rsidRDefault="006409A7" w:rsidP="00F70993">
                              <w:pPr>
                                <w:pStyle w:val="Descripcin"/>
                                <w:rPr>
                                  <w:noProof/>
                                  <w:sz w:val="22"/>
                                  <w:szCs w:val="22"/>
                                </w:rPr>
                              </w:pPr>
                              <w:r w:rsidRPr="00AA0DD3">
                                <w:rPr>
                                  <w:sz w:val="22"/>
                                  <w:szCs w:val="22"/>
                                </w:rPr>
                                <w:t xml:space="preserve">Figura </w:t>
                              </w:r>
                              <w:r w:rsidR="00F77686">
                                <w:rPr>
                                  <w:sz w:val="22"/>
                                  <w:szCs w:val="22"/>
                                </w:rPr>
                                <w:t>3.</w:t>
                              </w:r>
                              <w:r w:rsidRPr="00AA0DD3">
                                <w:rPr>
                                  <w:sz w:val="22"/>
                                  <w:szCs w:val="22"/>
                                </w:rPr>
                                <w:t>5 apartado de registro del reporte Mensual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9E0754" id="Grupo 8" o:spid="_x0000_s1042" style="position:absolute;margin-left:-.3pt;margin-top:19.8pt;width:442.25pt;height:294.75pt;z-index:251662848;mso-width-relative:margin;mso-height-relative:margin" coordsize="72320,45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">
                <v:shape id="Imagen 25" o:spid="_x0000_s1043" type="#_x0000_t75" style="position:absolute;width:72320;height:4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">
                  <v:imagedata r:id="rId25" o:title="proto4"/>
                  <v:path arrowok="t"/>
                </v:shape>
                <v:shape id="31 Cuadro de texto" o:spid="_x0000_s1044" type="#_x0000_t202" style="position:absolute;left:490;top:42035;width:4820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014623B0" w14:textId="334F5380" w:rsidR="006409A7" w:rsidRPr="00AA0DD3" w:rsidRDefault="006409A7" w:rsidP="00F70993">
                        <w:pPr>
                          <w:pStyle w:val="Descripcin"/>
                          <w:rPr>
                            <w:noProof/>
                            <w:sz w:val="22"/>
                            <w:szCs w:val="22"/>
                          </w:rPr>
                        </w:pPr>
                        <w:r w:rsidRPr="00AA0DD3">
                          <w:rPr>
                            <w:sz w:val="22"/>
                            <w:szCs w:val="22"/>
                          </w:rPr>
                          <w:t xml:space="preserve">Figura </w:t>
                        </w:r>
                        <w:r w:rsidR="00F77686">
                          <w:rPr>
                            <w:sz w:val="22"/>
                            <w:szCs w:val="22"/>
                          </w:rPr>
                          <w:t>3.</w:t>
                        </w:r>
                        <w:r w:rsidRPr="00AA0DD3">
                          <w:rPr>
                            <w:sz w:val="22"/>
                            <w:szCs w:val="22"/>
                          </w:rPr>
                          <w:t>5 apartado de registro del reporte Mensual</w:t>
                        </w:r>
                      </w:p>
                    </w:txbxContent>
                  </v:textbox>
                </v:shape>
                <w10:wrap type="tight"/>
              </v:group>
            </w:pict>
          </mc:Fallback>
        </mc:AlternateContent>
      </w:r>
    </w:p>
    <w:p w14:paraId="628C80D7" w14:textId="45C3EEE4" w:rsidR="00F127F1" w:rsidRDefault="00F127F1" w:rsidP="00F127F1"/>
    <w:p w14:paraId="35DF3CDE" w14:textId="68DAA7AA" w:rsidR="00354E46" w:rsidRDefault="00CF0B9C" w:rsidP="00354E46">
      <w:pPr>
        <w:jc w:val="both"/>
        <w:rPr>
          <w:rFonts w:ascii="Arial" w:hAnsi="Arial" w:cs="Arial"/>
          <w:sz w:val="24"/>
          <w:szCs w:val="24"/>
        </w:rPr>
      </w:pPr>
      <w:r>
        <w:rPr>
          <w:rFonts w:ascii="Arial" w:hAnsi="Arial" w:cs="Arial"/>
          <w:sz w:val="24"/>
          <w:szCs w:val="24"/>
        </w:rPr>
        <w:lastRenderedPageBreak/>
        <w:t>P</w:t>
      </w:r>
      <w:r w:rsidR="00F127F1" w:rsidRPr="00354E46">
        <w:rPr>
          <w:rFonts w:ascii="Arial" w:hAnsi="Arial" w:cs="Arial"/>
          <w:sz w:val="24"/>
          <w:szCs w:val="24"/>
        </w:rPr>
        <w:t xml:space="preserve">or Ultimo, la sección </w:t>
      </w:r>
      <w:r w:rsidR="00354E46" w:rsidRPr="00354E46">
        <w:rPr>
          <w:rFonts w:ascii="Arial" w:hAnsi="Arial" w:cs="Arial"/>
          <w:sz w:val="24"/>
          <w:szCs w:val="24"/>
        </w:rPr>
        <w:t>de consultar información le permitirá al usuario visualizar toda su información personal (sin poder reali</w:t>
      </w:r>
      <w:r>
        <w:rPr>
          <w:rFonts w:ascii="Arial" w:hAnsi="Arial" w:cs="Arial"/>
          <w:sz w:val="24"/>
          <w:szCs w:val="24"/>
        </w:rPr>
        <w:t>zar modificaciones (ver figura 3.6</w:t>
      </w:r>
      <w:r w:rsidR="00354E46" w:rsidRPr="00354E46">
        <w:rPr>
          <w:rFonts w:ascii="Arial" w:hAnsi="Arial" w:cs="Arial"/>
          <w:sz w:val="24"/>
          <w:szCs w:val="24"/>
        </w:rPr>
        <w:t>).</w:t>
      </w:r>
    </w:p>
    <w:p w14:paraId="502EE039" w14:textId="275F257D" w:rsidR="0084667E" w:rsidRPr="00354E46" w:rsidRDefault="00C60A0F" w:rsidP="00354E46">
      <w:pPr>
        <w:jc w:val="both"/>
        <w:rPr>
          <w:rFonts w:ascii="Arial" w:hAnsi="Arial" w:cs="Arial"/>
          <w:sz w:val="24"/>
          <w:szCs w:val="24"/>
        </w:rPr>
      </w:pPr>
      <w:r>
        <w:rPr>
          <w:rFonts w:ascii="Arial" w:hAnsi="Arial" w:cs="Arial"/>
          <w:noProof/>
          <w:sz w:val="24"/>
          <w:szCs w:val="24"/>
          <w:lang w:eastAsia="es-MX"/>
        </w:rPr>
        <mc:AlternateContent>
          <mc:Choice Requires="wpg">
            <w:drawing>
              <wp:anchor distT="0" distB="0" distL="114300" distR="114300" simplePos="0" relativeHeight="251660800" behindDoc="0" locked="0" layoutInCell="1" allowOverlap="1" wp14:anchorId="7480BE40" wp14:editId="6506591D">
                <wp:simplePos x="0" y="0"/>
                <wp:positionH relativeFrom="column">
                  <wp:posOffset>-3810</wp:posOffset>
                </wp:positionH>
                <wp:positionV relativeFrom="paragraph">
                  <wp:posOffset>255905</wp:posOffset>
                </wp:positionV>
                <wp:extent cx="5612130" cy="4412615"/>
                <wp:effectExtent l="0" t="0" r="7620" b="6985"/>
                <wp:wrapTight wrapText="bothSides">
                  <wp:wrapPolygon edited="0">
                    <wp:start x="0" y="0"/>
                    <wp:lineTo x="0" y="20329"/>
                    <wp:lineTo x="293" y="21541"/>
                    <wp:lineTo x="14224" y="21541"/>
                    <wp:lineTo x="14224" y="20888"/>
                    <wp:lineTo x="21556" y="20515"/>
                    <wp:lineTo x="2155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612130" cy="4412615"/>
                          <a:chOff x="0" y="0"/>
                          <a:chExt cx="5612130" cy="4412615"/>
                        </a:xfrm>
                      </wpg:grpSpPr>
                      <pic:pic xmlns:pic="http://schemas.openxmlformats.org/drawingml/2006/picture">
                        <pic:nvPicPr>
                          <pic:cNvPr id="40" name="Imagen 40" descr="C:\Users\Renato\Pictures\proto5.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4190365"/>
                          </a:xfrm>
                          <a:prstGeom prst="rect">
                            <a:avLst/>
                          </a:prstGeom>
                          <a:noFill/>
                          <a:ln>
                            <a:noFill/>
                          </a:ln>
                        </pic:spPr>
                      </pic:pic>
                      <wps:wsp>
                        <wps:cNvPr id="32" name="32 Cuadro de texto"/>
                        <wps:cNvSpPr txBox="1"/>
                        <wps:spPr>
                          <a:xfrm>
                            <a:off x="114300" y="4114800"/>
                            <a:ext cx="3562350" cy="297815"/>
                          </a:xfrm>
                          <a:prstGeom prst="rect">
                            <a:avLst/>
                          </a:prstGeom>
                          <a:solidFill>
                            <a:prstClr val="white"/>
                          </a:solidFill>
                          <a:ln>
                            <a:noFill/>
                          </a:ln>
                          <a:effectLst/>
                        </wps:spPr>
                        <wps:txbx>
                          <w:txbxContent>
                            <w:p w14:paraId="2B64E689" w14:textId="051C50BB" w:rsidR="006409A7" w:rsidRPr="00CF0B9C" w:rsidRDefault="00CF0B9C" w:rsidP="00F70993">
                              <w:pPr>
                                <w:pStyle w:val="Descripcin"/>
                                <w:rPr>
                                  <w:noProof/>
                                  <w:sz w:val="22"/>
                                  <w:szCs w:val="22"/>
                                </w:rPr>
                              </w:pPr>
                              <w:r w:rsidRPr="00CF0B9C">
                                <w:rPr>
                                  <w:sz w:val="22"/>
                                  <w:szCs w:val="22"/>
                                </w:rPr>
                                <w:t>Figura 3.6</w:t>
                              </w:r>
                              <w:r w:rsidR="006409A7" w:rsidRPr="00CF0B9C">
                                <w:rPr>
                                  <w:sz w:val="22"/>
                                  <w:szCs w:val="22"/>
                                </w:rPr>
                                <w:t xml:space="preserve"> Menú de consulta de Información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80BE40" id="Grupo 9" o:spid="_x0000_s1045" style="position:absolute;left:0;text-align:left;margin-left:-.3pt;margin-top:20.15pt;width:441.9pt;height:347.45pt;z-index:251660800;mso-width-relative:margin;mso-height-relative:margin" coordsize="56121,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">
                <v:shape id="Imagen 40" o:spid="_x0000_s1046" type="#_x0000_t75" style="position:absolute;width:56121;height:41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">
                  <v:imagedata r:id="rId27" o:title="proto5"/>
                  <v:path arrowok="t"/>
                </v:shape>
                <v:shape id="32 Cuadro de texto" o:spid="_x0000_s1047" type="#_x0000_t202" style="position:absolute;left:1143;top:41148;width:3562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B64E689" w14:textId="051C50BB" w:rsidR="006409A7" w:rsidRPr="00CF0B9C" w:rsidRDefault="00CF0B9C" w:rsidP="00F70993">
                        <w:pPr>
                          <w:pStyle w:val="Descripcin"/>
                          <w:rPr>
                            <w:noProof/>
                            <w:sz w:val="22"/>
                            <w:szCs w:val="22"/>
                          </w:rPr>
                        </w:pPr>
                        <w:r w:rsidRPr="00CF0B9C">
                          <w:rPr>
                            <w:sz w:val="22"/>
                            <w:szCs w:val="22"/>
                          </w:rPr>
                          <w:t>Figura 3.6</w:t>
                        </w:r>
                        <w:r w:rsidR="006409A7" w:rsidRPr="00CF0B9C">
                          <w:rPr>
                            <w:sz w:val="22"/>
                            <w:szCs w:val="22"/>
                          </w:rPr>
                          <w:t xml:space="preserve"> Menú de consulta de Información</w:t>
                        </w:r>
                      </w:p>
                    </w:txbxContent>
                  </v:textbox>
                </v:shape>
                <w10:wrap type="tight"/>
              </v:group>
            </w:pict>
          </mc:Fallback>
        </mc:AlternateContent>
      </w:r>
    </w:p>
    <w:p w14:paraId="315CC0CD" w14:textId="77777777" w:rsidR="00354E46" w:rsidRPr="005112CC" w:rsidRDefault="00354E46" w:rsidP="005112CC"/>
    <w:p w14:paraId="4E5D46FF" w14:textId="073FF2AE" w:rsidR="00330F2E" w:rsidRDefault="00330F2E" w:rsidP="000D5F53">
      <w:pPr>
        <w:pStyle w:val="Ttulo2"/>
        <w:jc w:val="both"/>
      </w:pPr>
      <w:bookmarkStart w:id="26" w:name="_Toc435088277"/>
      <w:r>
        <w:t>3.1.2 Interfaces de hardware</w:t>
      </w:r>
      <w:bookmarkEnd w:id="26"/>
    </w:p>
    <w:p w14:paraId="6B798C43" w14:textId="48496937" w:rsidR="009C6733" w:rsidRPr="00A01E75" w:rsidRDefault="009C6733" w:rsidP="00A01E75">
      <w:pPr>
        <w:jc w:val="both"/>
        <w:rPr>
          <w:rFonts w:ascii="Arial" w:hAnsi="Arial" w:cs="Arial"/>
          <w:sz w:val="24"/>
        </w:rPr>
      </w:pPr>
      <w:r w:rsidRPr="00A01E75">
        <w:rPr>
          <w:rFonts w:ascii="Arial" w:hAnsi="Arial" w:cs="Arial"/>
          <w:sz w:val="24"/>
          <w:szCs w:val="24"/>
        </w:rPr>
        <w:t>Debid</w:t>
      </w:r>
      <w:r w:rsidRPr="00A01E75">
        <w:rPr>
          <w:rFonts w:ascii="Arial" w:hAnsi="Arial" w:cs="Arial"/>
          <w:sz w:val="24"/>
        </w:rPr>
        <w:t xml:space="preserve">o </w:t>
      </w:r>
      <w:r w:rsidR="001F2DF8" w:rsidRPr="00A01E75">
        <w:rPr>
          <w:rFonts w:ascii="Arial" w:hAnsi="Arial" w:cs="Arial"/>
          <w:sz w:val="24"/>
        </w:rPr>
        <w:t>a que el</w:t>
      </w:r>
      <w:r w:rsidRPr="00A01E75">
        <w:rPr>
          <w:rFonts w:ascii="Arial" w:hAnsi="Arial" w:cs="Arial"/>
          <w:sz w:val="24"/>
        </w:rPr>
        <w:t xml:space="preserve"> portal web</w:t>
      </w:r>
      <w:r w:rsidR="001F2DF8" w:rsidRPr="00A01E75">
        <w:rPr>
          <w:rFonts w:ascii="Arial" w:hAnsi="Arial" w:cs="Arial"/>
          <w:sz w:val="24"/>
        </w:rPr>
        <w:t xml:space="preserve"> no</w:t>
      </w:r>
      <w:r w:rsidRPr="00A01E75">
        <w:rPr>
          <w:rFonts w:ascii="Arial" w:hAnsi="Arial" w:cs="Arial"/>
          <w:sz w:val="24"/>
        </w:rPr>
        <w:t xml:space="preserve"> tiene alguna clase de hardware diseñado, no se tienen interfaces de hardware directas. La conexión con el servidor de la base de datos será </w:t>
      </w:r>
      <w:r w:rsidR="00CF0B9C" w:rsidRPr="00A01E75">
        <w:rPr>
          <w:rFonts w:ascii="Arial" w:hAnsi="Arial" w:cs="Arial"/>
          <w:sz w:val="24"/>
        </w:rPr>
        <w:t>manejada</w:t>
      </w:r>
      <w:r w:rsidRPr="00A01E75">
        <w:rPr>
          <w:rFonts w:ascii="Arial" w:hAnsi="Arial" w:cs="Arial"/>
          <w:sz w:val="24"/>
        </w:rPr>
        <w:t xml:space="preserve"> por el sistema operativo del servidor web.</w:t>
      </w:r>
    </w:p>
    <w:p w14:paraId="3106C833" w14:textId="4EE37F57" w:rsidR="00330F2E" w:rsidRDefault="00330F2E" w:rsidP="000D5F53">
      <w:pPr>
        <w:pStyle w:val="Ttulo2"/>
        <w:jc w:val="both"/>
      </w:pPr>
      <w:bookmarkStart w:id="27" w:name="_Toc435088278"/>
      <w:r>
        <w:t>3.1.3 Interfaces de software</w:t>
      </w:r>
      <w:bookmarkEnd w:id="27"/>
    </w:p>
    <w:p w14:paraId="6C3B08B1" w14:textId="77777777" w:rsidR="00354E46" w:rsidRPr="00354E46" w:rsidRDefault="00354E46" w:rsidP="006409A7">
      <w:pPr>
        <w:jc w:val="both"/>
        <w:rPr>
          <w:rFonts w:ascii="Arial" w:hAnsi="Arial" w:cs="Arial"/>
          <w:sz w:val="24"/>
          <w:szCs w:val="24"/>
        </w:rPr>
      </w:pPr>
      <w:r w:rsidRPr="00354E46">
        <w:rPr>
          <w:rFonts w:ascii="Arial" w:hAnsi="Arial" w:cs="Arial"/>
          <w:sz w:val="24"/>
          <w:szCs w:val="24"/>
        </w:rPr>
        <w:t>El portal web se comunicará con la base de datos para conseguir la información de los alumnos. La comunicación entre la base de datos y el portal web consiste de operaciones en donde ambos leen y modifican la información del estudiante.</w:t>
      </w:r>
    </w:p>
    <w:p w14:paraId="2FC96909" w14:textId="49A26F0C" w:rsidR="00330F2E" w:rsidRDefault="00330F2E" w:rsidP="006409A7">
      <w:pPr>
        <w:pStyle w:val="Ttulo2"/>
        <w:jc w:val="both"/>
      </w:pPr>
      <w:bookmarkStart w:id="28" w:name="_Toc435088279"/>
      <w:r>
        <w:t>3.1.4 Interfaces de comunicaciones</w:t>
      </w:r>
      <w:bookmarkEnd w:id="28"/>
    </w:p>
    <w:p w14:paraId="5CCF4620" w14:textId="76CB5449" w:rsidR="00330F2E" w:rsidRPr="006409A7" w:rsidRDefault="006409A7" w:rsidP="000D5F53">
      <w:pPr>
        <w:jc w:val="both"/>
        <w:rPr>
          <w:rFonts w:ascii="Arial" w:hAnsi="Arial" w:cs="Arial"/>
          <w:sz w:val="24"/>
          <w:szCs w:val="24"/>
        </w:rPr>
      </w:pPr>
      <w:r w:rsidRPr="006409A7">
        <w:rPr>
          <w:rFonts w:ascii="Arial" w:hAnsi="Arial" w:cs="Arial"/>
          <w:sz w:val="24"/>
          <w:szCs w:val="24"/>
        </w:rPr>
        <w:t xml:space="preserve">La comunicación entre las diferentes partes del sistema es importante pues depende uno de otro. Sin embargo, de qué forma se logra la comunicación no es </w:t>
      </w:r>
      <w:r w:rsidRPr="006409A7">
        <w:rPr>
          <w:rFonts w:ascii="Arial" w:hAnsi="Arial" w:cs="Arial"/>
          <w:sz w:val="24"/>
          <w:szCs w:val="24"/>
        </w:rPr>
        <w:lastRenderedPageBreak/>
        <w:t xml:space="preserve">relevante para el sistema y </w:t>
      </w:r>
      <w:r w:rsidR="00CF0B9C" w:rsidRPr="006409A7">
        <w:rPr>
          <w:rFonts w:ascii="Arial" w:hAnsi="Arial" w:cs="Arial"/>
          <w:sz w:val="24"/>
          <w:szCs w:val="24"/>
        </w:rPr>
        <w:t>es por</w:t>
      </w:r>
      <w:r w:rsidRPr="006409A7">
        <w:rPr>
          <w:rFonts w:ascii="Arial" w:hAnsi="Arial" w:cs="Arial"/>
          <w:sz w:val="24"/>
          <w:szCs w:val="24"/>
        </w:rPr>
        <w:t xml:space="preserve"> lo tanto manejado por el sistema operativo del portal web y la base de datos.</w:t>
      </w:r>
    </w:p>
    <w:p w14:paraId="16C21AE2" w14:textId="60D7AFB4" w:rsidR="0046583C" w:rsidRDefault="0046583C" w:rsidP="000D5F53">
      <w:pPr>
        <w:pStyle w:val="Ttulo1"/>
        <w:jc w:val="both"/>
      </w:pPr>
      <w:bookmarkStart w:id="29" w:name="_Toc435088280"/>
      <w:r>
        <w:t>3.2 Características del sistema</w:t>
      </w:r>
      <w:bookmarkEnd w:id="29"/>
    </w:p>
    <w:p w14:paraId="2F8E211A" w14:textId="07A4AD6A" w:rsidR="00330F2E" w:rsidRDefault="00330F2E" w:rsidP="000D5F53">
      <w:pPr>
        <w:pStyle w:val="Ttulo2"/>
        <w:jc w:val="both"/>
      </w:pPr>
      <w:bookmarkStart w:id="30" w:name="_Toc435088281"/>
      <w:r>
        <w:t>3.2.1 Registro de proyectos</w:t>
      </w:r>
      <w:bookmarkEnd w:id="30"/>
    </w:p>
    <w:p w14:paraId="7A98A37B" w14:textId="77777777" w:rsidR="00330F2E" w:rsidRDefault="00330F2E" w:rsidP="000D5F53">
      <w:pPr>
        <w:pStyle w:val="Subttulo"/>
        <w:jc w:val="both"/>
      </w:pPr>
      <w:r>
        <w:t>3.2.1.1</w:t>
      </w:r>
      <w:r w:rsidR="006409A7">
        <w:t xml:space="preserve"> Introducción/propósito de la característica</w:t>
      </w:r>
    </w:p>
    <w:p w14:paraId="4CC498FF" w14:textId="77777777" w:rsidR="00F849F2" w:rsidRPr="000B0DC6" w:rsidRDefault="00F849F2" w:rsidP="000B0DC6">
      <w:pPr>
        <w:jc w:val="both"/>
        <w:rPr>
          <w:rFonts w:ascii="Arial" w:hAnsi="Arial" w:cs="Arial"/>
          <w:sz w:val="24"/>
          <w:szCs w:val="24"/>
        </w:rPr>
      </w:pPr>
      <w:r w:rsidRPr="000B0DC6">
        <w:rPr>
          <w:rFonts w:ascii="Arial" w:hAnsi="Arial" w:cs="Arial"/>
          <w:sz w:val="24"/>
          <w:szCs w:val="24"/>
        </w:rPr>
        <w:t xml:space="preserve">El propósito de esta característica será registrar proyector que el alumno llevará a cabo durante el servicio social, estos tendrán una fecha de inicio y una de finalización. Estos proyectos serán incluidos automáticamente en </w:t>
      </w:r>
      <w:r w:rsidR="006E7D70" w:rsidRPr="000B0DC6">
        <w:rPr>
          <w:rFonts w:ascii="Arial" w:hAnsi="Arial" w:cs="Arial"/>
          <w:sz w:val="24"/>
          <w:szCs w:val="24"/>
        </w:rPr>
        <w:t>el reporte mensual.</w:t>
      </w:r>
    </w:p>
    <w:p w14:paraId="2D2E5D75" w14:textId="77777777" w:rsidR="00330F2E" w:rsidRDefault="00330F2E" w:rsidP="000D5F53">
      <w:pPr>
        <w:pStyle w:val="Subttulo"/>
        <w:jc w:val="both"/>
      </w:pPr>
      <w:r>
        <w:t>3.2.1.2</w:t>
      </w:r>
      <w:r w:rsidR="00321738">
        <w:t xml:space="preserve"> Secuencia de estímulo/</w:t>
      </w:r>
      <w:r w:rsidR="006409A7">
        <w:t>respuesta</w:t>
      </w:r>
    </w:p>
    <w:p w14:paraId="66C41DC7" w14:textId="77777777" w:rsidR="006E7D70" w:rsidRPr="00321738" w:rsidRDefault="00321738" w:rsidP="00A60093">
      <w:pPr>
        <w:pStyle w:val="Prrafodelista"/>
        <w:numPr>
          <w:ilvl w:val="0"/>
          <w:numId w:val="4"/>
        </w:numPr>
        <w:jc w:val="both"/>
        <w:rPr>
          <w:rFonts w:ascii="Arial" w:hAnsi="Arial" w:cs="Arial"/>
          <w:sz w:val="24"/>
          <w:szCs w:val="24"/>
        </w:rPr>
      </w:pPr>
      <w:r w:rsidRPr="00321738">
        <w:rPr>
          <w:rFonts w:ascii="Arial" w:hAnsi="Arial" w:cs="Arial"/>
          <w:sz w:val="24"/>
          <w:szCs w:val="24"/>
        </w:rPr>
        <w:t>El sistema albergará los proyectos registrados.</w:t>
      </w:r>
    </w:p>
    <w:p w14:paraId="0CB7580D" w14:textId="77777777" w:rsidR="00321738" w:rsidRPr="00321738" w:rsidRDefault="00321738" w:rsidP="00A60093">
      <w:pPr>
        <w:pStyle w:val="Prrafodelista"/>
        <w:numPr>
          <w:ilvl w:val="0"/>
          <w:numId w:val="4"/>
        </w:numPr>
        <w:jc w:val="both"/>
        <w:rPr>
          <w:rFonts w:ascii="Arial" w:hAnsi="Arial" w:cs="Arial"/>
          <w:sz w:val="24"/>
          <w:szCs w:val="24"/>
        </w:rPr>
      </w:pPr>
      <w:r w:rsidRPr="00321738">
        <w:rPr>
          <w:rFonts w:ascii="Arial" w:hAnsi="Arial" w:cs="Arial"/>
          <w:sz w:val="24"/>
          <w:szCs w:val="24"/>
        </w:rPr>
        <w:t>El sistema relacionará las fechas de proyectos con las fechas de los reportes para asociar cada proyecto con sus reportes correspondientes (puede haber más de un proyecto en un reporte).</w:t>
      </w:r>
    </w:p>
    <w:p w14:paraId="70B9AEC1" w14:textId="77777777" w:rsidR="00321738" w:rsidRPr="00321738" w:rsidRDefault="00321738" w:rsidP="00A60093">
      <w:pPr>
        <w:pStyle w:val="Prrafodelista"/>
        <w:numPr>
          <w:ilvl w:val="0"/>
          <w:numId w:val="4"/>
        </w:numPr>
        <w:jc w:val="both"/>
        <w:rPr>
          <w:rFonts w:ascii="Arial" w:hAnsi="Arial" w:cs="Arial"/>
          <w:sz w:val="24"/>
          <w:szCs w:val="24"/>
        </w:rPr>
      </w:pPr>
      <w:r w:rsidRPr="00321738">
        <w:rPr>
          <w:rFonts w:ascii="Arial" w:hAnsi="Arial" w:cs="Arial"/>
          <w:sz w:val="24"/>
          <w:szCs w:val="24"/>
        </w:rPr>
        <w:t>El sistema mostrará los proyectos registrados y permitirá modificarlos.</w:t>
      </w:r>
    </w:p>
    <w:p w14:paraId="1E721F9F" w14:textId="77777777" w:rsidR="00330F2E" w:rsidRDefault="00330F2E" w:rsidP="00A60093">
      <w:pPr>
        <w:pStyle w:val="Subttulo"/>
        <w:jc w:val="both"/>
      </w:pPr>
      <w:r>
        <w:t>3.2.1.3</w:t>
      </w:r>
      <w:r w:rsidR="006409A7">
        <w:t xml:space="preserve"> Requerimientos Funcionales Asociados</w:t>
      </w:r>
    </w:p>
    <w:p w14:paraId="1B33D3D5" w14:textId="77777777" w:rsidR="000B0DC6" w:rsidRDefault="00A60093" w:rsidP="00A60093">
      <w:pPr>
        <w:jc w:val="both"/>
        <w:rPr>
          <w:rStyle w:val="nfasisintenso"/>
        </w:rPr>
      </w:pPr>
      <w:r w:rsidRPr="00A60093">
        <w:rPr>
          <w:rStyle w:val="nfasisintenso"/>
        </w:rPr>
        <w:t>3.2.1.3.1 Requerimiento funcional 3.1</w:t>
      </w:r>
    </w:p>
    <w:p w14:paraId="2E524748" w14:textId="77777777" w:rsidR="00A60093" w:rsidRPr="00C60A0F" w:rsidRDefault="00A60093" w:rsidP="00A60093">
      <w:pPr>
        <w:jc w:val="both"/>
        <w:rPr>
          <w:rFonts w:ascii="Arial" w:hAnsi="Arial" w:cs="Arial"/>
          <w:bCs/>
          <w:sz w:val="24"/>
        </w:rPr>
      </w:pPr>
      <w:r w:rsidRPr="00C60A0F">
        <w:rPr>
          <w:rFonts w:ascii="Arial" w:hAnsi="Arial" w:cs="Arial"/>
          <w:bCs/>
          <w:sz w:val="24"/>
        </w:rPr>
        <w:t>ID: RF 1</w:t>
      </w:r>
    </w:p>
    <w:p w14:paraId="258551C6" w14:textId="77777777" w:rsidR="00A60093" w:rsidRPr="00A60093" w:rsidRDefault="00A60093" w:rsidP="00A60093">
      <w:pPr>
        <w:jc w:val="both"/>
        <w:rPr>
          <w:rFonts w:ascii="Arial" w:hAnsi="Arial" w:cs="Arial"/>
          <w:bCs/>
          <w:sz w:val="24"/>
        </w:rPr>
      </w:pPr>
      <w:r w:rsidRPr="00A60093">
        <w:rPr>
          <w:rFonts w:ascii="Arial" w:hAnsi="Arial" w:cs="Arial"/>
          <w:bCs/>
          <w:sz w:val="24"/>
        </w:rPr>
        <w:t xml:space="preserve">TITULO: </w:t>
      </w:r>
      <w:r w:rsidR="00E3425E">
        <w:rPr>
          <w:rFonts w:ascii="Arial" w:hAnsi="Arial" w:cs="Arial"/>
          <w:bCs/>
          <w:sz w:val="24"/>
        </w:rPr>
        <w:t>Relación entre proyectos y reportes mensuales</w:t>
      </w:r>
    </w:p>
    <w:p w14:paraId="069EF0C0" w14:textId="77777777" w:rsidR="00A60093" w:rsidRPr="00A60093" w:rsidRDefault="00A60093" w:rsidP="00A60093">
      <w:pPr>
        <w:jc w:val="both"/>
        <w:rPr>
          <w:rFonts w:ascii="Arial" w:hAnsi="Arial" w:cs="Arial"/>
          <w:bCs/>
          <w:sz w:val="24"/>
        </w:rPr>
      </w:pPr>
      <w:r w:rsidRPr="00A60093">
        <w:rPr>
          <w:rFonts w:ascii="Arial" w:hAnsi="Arial" w:cs="Arial"/>
          <w:bCs/>
          <w:sz w:val="24"/>
        </w:rPr>
        <w:t xml:space="preserve">Descripción: </w:t>
      </w:r>
      <w:r w:rsidR="0052382A">
        <w:rPr>
          <w:rFonts w:ascii="Arial" w:hAnsi="Arial" w:cs="Arial"/>
          <w:bCs/>
          <w:sz w:val="24"/>
        </w:rPr>
        <w:t>Los proyectos trabajados se incluirán en el reporte mensual de manera automática.</w:t>
      </w:r>
    </w:p>
    <w:p w14:paraId="1A86A4BC" w14:textId="77777777" w:rsidR="00A60093" w:rsidRDefault="00A60093" w:rsidP="00A60093">
      <w:pPr>
        <w:jc w:val="both"/>
        <w:rPr>
          <w:rStyle w:val="nfasisintenso"/>
        </w:rPr>
      </w:pPr>
      <w:r w:rsidRPr="00A60093">
        <w:rPr>
          <w:rStyle w:val="nfasisintenso"/>
        </w:rPr>
        <w:t>3.2.</w:t>
      </w:r>
      <w:r w:rsidR="00E3425E">
        <w:rPr>
          <w:rStyle w:val="nfasisintenso"/>
        </w:rPr>
        <w:t>1.3.</w:t>
      </w:r>
      <w:r>
        <w:rPr>
          <w:rStyle w:val="nfasisintenso"/>
        </w:rPr>
        <w:t>2</w:t>
      </w:r>
      <w:r w:rsidR="00E3425E">
        <w:rPr>
          <w:rStyle w:val="nfasisintenso"/>
        </w:rPr>
        <w:t xml:space="preserve"> </w:t>
      </w:r>
      <w:r w:rsidRPr="00A60093">
        <w:rPr>
          <w:rStyle w:val="nfasisintenso"/>
        </w:rPr>
        <w:t xml:space="preserve">Requerimiento funcional </w:t>
      </w:r>
      <w:r>
        <w:rPr>
          <w:rStyle w:val="nfasisintenso"/>
        </w:rPr>
        <w:t>3.2</w:t>
      </w:r>
    </w:p>
    <w:p w14:paraId="3A6A6F81" w14:textId="77777777" w:rsidR="00A60093" w:rsidRPr="00A60093" w:rsidRDefault="00A60093" w:rsidP="00A60093">
      <w:pPr>
        <w:jc w:val="both"/>
        <w:rPr>
          <w:rFonts w:ascii="Arial" w:hAnsi="Arial" w:cs="Arial"/>
          <w:bCs/>
          <w:sz w:val="24"/>
        </w:rPr>
      </w:pPr>
      <w:r w:rsidRPr="00A60093">
        <w:rPr>
          <w:rFonts w:ascii="Arial" w:hAnsi="Arial" w:cs="Arial"/>
          <w:bCs/>
          <w:sz w:val="24"/>
        </w:rPr>
        <w:t>ID: RF 2</w:t>
      </w:r>
    </w:p>
    <w:p w14:paraId="20446BFA" w14:textId="77777777" w:rsidR="00A60093" w:rsidRPr="00A60093" w:rsidRDefault="00A60093" w:rsidP="00A60093">
      <w:pPr>
        <w:jc w:val="both"/>
        <w:rPr>
          <w:rFonts w:ascii="Arial" w:hAnsi="Arial" w:cs="Arial"/>
          <w:bCs/>
          <w:sz w:val="24"/>
        </w:rPr>
      </w:pPr>
      <w:r w:rsidRPr="00A60093">
        <w:rPr>
          <w:rFonts w:ascii="Arial" w:hAnsi="Arial" w:cs="Arial"/>
          <w:bCs/>
          <w:sz w:val="24"/>
        </w:rPr>
        <w:t xml:space="preserve">TITULO: </w:t>
      </w:r>
      <w:r w:rsidR="00E3425E">
        <w:rPr>
          <w:rFonts w:ascii="Arial" w:hAnsi="Arial" w:cs="Arial"/>
          <w:bCs/>
          <w:sz w:val="24"/>
        </w:rPr>
        <w:t>Opción para</w:t>
      </w:r>
      <w:r w:rsidR="00782165">
        <w:rPr>
          <w:rFonts w:ascii="Arial" w:hAnsi="Arial" w:cs="Arial"/>
          <w:bCs/>
          <w:sz w:val="24"/>
        </w:rPr>
        <w:t xml:space="preserve"> cambiar fecha de finalización de un proyecto</w:t>
      </w:r>
    </w:p>
    <w:p w14:paraId="7BEF0D90" w14:textId="77777777" w:rsidR="00A60093" w:rsidRPr="00A60093" w:rsidRDefault="00A60093" w:rsidP="00A60093">
      <w:pPr>
        <w:jc w:val="both"/>
        <w:rPr>
          <w:rStyle w:val="nfasisintenso"/>
          <w:rFonts w:ascii="Arial" w:hAnsi="Arial" w:cs="Arial"/>
          <w:sz w:val="24"/>
        </w:rPr>
      </w:pPr>
      <w:r w:rsidRPr="00A60093">
        <w:rPr>
          <w:rFonts w:ascii="Arial" w:hAnsi="Arial" w:cs="Arial"/>
          <w:bCs/>
          <w:sz w:val="24"/>
        </w:rPr>
        <w:t xml:space="preserve">Descripción: </w:t>
      </w:r>
      <w:r w:rsidR="0052382A">
        <w:rPr>
          <w:rFonts w:ascii="Arial" w:hAnsi="Arial" w:cs="Arial"/>
          <w:bCs/>
          <w:sz w:val="24"/>
        </w:rPr>
        <w:t>Debido a la naturaleza incierta de los proyectos que se llevan a cabo en el servicio social, no será necesario registrar una fecha de finalización del proyecto, sino hasta que se registre un nuevo proyecto será que el anterior deberá ser finalizado</w:t>
      </w:r>
    </w:p>
    <w:p w14:paraId="1CE852EA" w14:textId="77777777" w:rsidR="00A60093" w:rsidRPr="00A60093" w:rsidRDefault="00A60093" w:rsidP="000B0DC6">
      <w:pPr>
        <w:rPr>
          <w:rStyle w:val="nfasisintenso"/>
        </w:rPr>
      </w:pPr>
    </w:p>
    <w:p w14:paraId="17C18964" w14:textId="20F77BEF" w:rsidR="00330F2E" w:rsidRDefault="00330F2E" w:rsidP="000D5F53">
      <w:pPr>
        <w:pStyle w:val="Ttulo2"/>
        <w:jc w:val="both"/>
      </w:pPr>
      <w:bookmarkStart w:id="31" w:name="_Toc435088282"/>
      <w:r>
        <w:lastRenderedPageBreak/>
        <w:t>3.2.2 Registro de estudiantes del servicio social</w:t>
      </w:r>
      <w:bookmarkEnd w:id="31"/>
    </w:p>
    <w:p w14:paraId="76C08583" w14:textId="77777777" w:rsidR="00330F2E" w:rsidRDefault="00330F2E" w:rsidP="000D5F53">
      <w:pPr>
        <w:pStyle w:val="Subttulo"/>
        <w:jc w:val="both"/>
      </w:pPr>
      <w:r>
        <w:t>3.2.2.1</w:t>
      </w:r>
      <w:r w:rsidR="006409A7" w:rsidRPr="006409A7">
        <w:t xml:space="preserve"> </w:t>
      </w:r>
      <w:r w:rsidR="006409A7">
        <w:t>Introducción/propósito de la característica</w:t>
      </w:r>
    </w:p>
    <w:p w14:paraId="52CED7AB" w14:textId="77777777" w:rsidR="006E7D70" w:rsidRPr="000B0DC6" w:rsidRDefault="006E7D70" w:rsidP="000B0DC6">
      <w:pPr>
        <w:jc w:val="both"/>
        <w:rPr>
          <w:rFonts w:ascii="Arial" w:hAnsi="Arial" w:cs="Arial"/>
          <w:sz w:val="24"/>
          <w:szCs w:val="24"/>
        </w:rPr>
      </w:pPr>
      <w:r w:rsidRPr="000B0DC6">
        <w:rPr>
          <w:rFonts w:ascii="Arial" w:hAnsi="Arial" w:cs="Arial"/>
          <w:sz w:val="24"/>
          <w:szCs w:val="24"/>
        </w:rPr>
        <w:t>Esta característica permite que el alumno se registre en la base de datos del sistema</w:t>
      </w:r>
      <w:r w:rsidR="000B0DC6">
        <w:rPr>
          <w:rFonts w:ascii="Arial" w:hAnsi="Arial" w:cs="Arial"/>
          <w:sz w:val="24"/>
          <w:szCs w:val="24"/>
        </w:rPr>
        <w:t xml:space="preserve"> y pueda llevar a cabo las funciones que el sistema ofrece.</w:t>
      </w:r>
    </w:p>
    <w:p w14:paraId="6434964F" w14:textId="77777777" w:rsidR="00330F2E" w:rsidRDefault="00330F2E" w:rsidP="000D5F53">
      <w:pPr>
        <w:pStyle w:val="Subttulo"/>
        <w:jc w:val="both"/>
      </w:pPr>
      <w:r>
        <w:t>3.2.2.2</w:t>
      </w:r>
      <w:r w:rsidR="00321738">
        <w:t xml:space="preserve"> Secuencia de estímulo/</w:t>
      </w:r>
      <w:r w:rsidR="006409A7">
        <w:t>respuesta</w:t>
      </w:r>
    </w:p>
    <w:p w14:paraId="507730B6" w14:textId="77777777" w:rsidR="000B0DC6" w:rsidRPr="00321738" w:rsidRDefault="00321738" w:rsidP="00321738">
      <w:pPr>
        <w:pStyle w:val="Prrafodelista"/>
        <w:numPr>
          <w:ilvl w:val="0"/>
          <w:numId w:val="5"/>
        </w:numPr>
        <w:rPr>
          <w:rFonts w:ascii="Arial" w:hAnsi="Arial" w:cs="Arial"/>
          <w:sz w:val="24"/>
        </w:rPr>
      </w:pPr>
      <w:r w:rsidRPr="00321738">
        <w:rPr>
          <w:rFonts w:ascii="Arial" w:hAnsi="Arial" w:cs="Arial"/>
          <w:sz w:val="24"/>
        </w:rPr>
        <w:t>El sistema permitirá el ingreso a usuarios con un número de créditos necesario para que se registren.</w:t>
      </w:r>
    </w:p>
    <w:p w14:paraId="0794920F" w14:textId="77777777" w:rsidR="00321738" w:rsidRPr="00321738" w:rsidRDefault="00321738" w:rsidP="00321738">
      <w:pPr>
        <w:pStyle w:val="Prrafodelista"/>
        <w:numPr>
          <w:ilvl w:val="0"/>
          <w:numId w:val="5"/>
        </w:numPr>
        <w:rPr>
          <w:rFonts w:ascii="Arial" w:hAnsi="Arial" w:cs="Arial"/>
          <w:sz w:val="24"/>
        </w:rPr>
      </w:pPr>
      <w:r w:rsidRPr="00321738">
        <w:rPr>
          <w:rFonts w:ascii="Arial" w:hAnsi="Arial" w:cs="Arial"/>
          <w:sz w:val="24"/>
        </w:rPr>
        <w:t>Los alumnos registraran sus datos personales y se les asignará un folio.</w:t>
      </w:r>
    </w:p>
    <w:p w14:paraId="69B3F80D" w14:textId="77777777" w:rsidR="00321738" w:rsidRPr="00321738" w:rsidRDefault="00321738" w:rsidP="00321738">
      <w:pPr>
        <w:pStyle w:val="Prrafodelista"/>
        <w:numPr>
          <w:ilvl w:val="0"/>
          <w:numId w:val="5"/>
        </w:numPr>
        <w:rPr>
          <w:rFonts w:ascii="Arial" w:hAnsi="Arial" w:cs="Arial"/>
          <w:sz w:val="24"/>
        </w:rPr>
      </w:pPr>
      <w:r w:rsidRPr="00321738">
        <w:rPr>
          <w:rFonts w:ascii="Arial" w:hAnsi="Arial" w:cs="Arial"/>
          <w:sz w:val="24"/>
        </w:rPr>
        <w:t>Todos los datos añadidos por el usuario podrán ser visualizados en cualquier momento.</w:t>
      </w:r>
    </w:p>
    <w:p w14:paraId="38400A2D" w14:textId="77777777" w:rsidR="00330F2E" w:rsidRDefault="00330F2E" w:rsidP="000D5F53">
      <w:pPr>
        <w:pStyle w:val="Subttulo"/>
        <w:jc w:val="both"/>
      </w:pPr>
      <w:r>
        <w:t>3.2.2.3</w:t>
      </w:r>
      <w:r w:rsidR="006409A7">
        <w:t xml:space="preserve"> Requerimientos Funcionales Asociados</w:t>
      </w:r>
    </w:p>
    <w:p w14:paraId="0BD33911" w14:textId="77777777" w:rsidR="00E3425E" w:rsidRDefault="00E3425E" w:rsidP="00E3425E">
      <w:pPr>
        <w:jc w:val="both"/>
        <w:rPr>
          <w:rStyle w:val="nfasisintenso"/>
        </w:rPr>
      </w:pPr>
      <w:r w:rsidRPr="00A60093">
        <w:rPr>
          <w:rStyle w:val="nfasisintenso"/>
        </w:rPr>
        <w:t>3.2.</w:t>
      </w:r>
      <w:r>
        <w:rPr>
          <w:rStyle w:val="nfasisintenso"/>
        </w:rPr>
        <w:t>2.3.1</w:t>
      </w:r>
      <w:r w:rsidRPr="00A60093">
        <w:rPr>
          <w:rStyle w:val="nfasisintenso"/>
        </w:rPr>
        <w:t xml:space="preserve"> Requerimiento funcional 3.1</w:t>
      </w:r>
    </w:p>
    <w:p w14:paraId="4140F70D" w14:textId="77777777" w:rsidR="00E3425E" w:rsidRPr="00E3425E" w:rsidRDefault="00E3425E" w:rsidP="00E3425E">
      <w:pPr>
        <w:jc w:val="both"/>
        <w:rPr>
          <w:rFonts w:ascii="Arial" w:hAnsi="Arial" w:cs="Arial"/>
          <w:bCs/>
          <w:sz w:val="24"/>
        </w:rPr>
      </w:pPr>
      <w:r w:rsidRPr="00E3425E">
        <w:rPr>
          <w:rFonts w:ascii="Arial" w:hAnsi="Arial" w:cs="Arial"/>
          <w:bCs/>
          <w:sz w:val="24"/>
        </w:rPr>
        <w:t xml:space="preserve">ID: </w:t>
      </w:r>
      <w:r>
        <w:rPr>
          <w:rFonts w:ascii="Arial" w:hAnsi="Arial" w:cs="Arial"/>
          <w:bCs/>
          <w:sz w:val="24"/>
        </w:rPr>
        <w:t>RF 3</w:t>
      </w:r>
    </w:p>
    <w:p w14:paraId="74527833" w14:textId="77777777" w:rsidR="00E3425E" w:rsidRPr="00A60093" w:rsidRDefault="00E3425E" w:rsidP="00E3425E">
      <w:pPr>
        <w:jc w:val="both"/>
        <w:rPr>
          <w:rFonts w:ascii="Arial" w:hAnsi="Arial" w:cs="Arial"/>
          <w:bCs/>
          <w:sz w:val="24"/>
        </w:rPr>
      </w:pPr>
      <w:r w:rsidRPr="00A60093">
        <w:rPr>
          <w:rFonts w:ascii="Arial" w:hAnsi="Arial" w:cs="Arial"/>
          <w:bCs/>
          <w:sz w:val="24"/>
        </w:rPr>
        <w:t>TITULO: Pantalla de primer ingreso</w:t>
      </w:r>
    </w:p>
    <w:p w14:paraId="1ADA2B80" w14:textId="77777777" w:rsidR="00E3425E" w:rsidRPr="00A60093" w:rsidRDefault="00E3425E" w:rsidP="00E3425E">
      <w:pPr>
        <w:jc w:val="both"/>
        <w:rPr>
          <w:rFonts w:ascii="Arial" w:hAnsi="Arial" w:cs="Arial"/>
          <w:bCs/>
          <w:sz w:val="24"/>
        </w:rPr>
      </w:pPr>
      <w:r w:rsidRPr="00A60093">
        <w:rPr>
          <w:rFonts w:ascii="Arial" w:hAnsi="Arial" w:cs="Arial"/>
          <w:bCs/>
          <w:sz w:val="24"/>
        </w:rPr>
        <w:t>Descripción: se le mostrará al usuario una pantalla la cual llenará con sus datos y que serán almacenados en la base de datos.</w:t>
      </w:r>
    </w:p>
    <w:p w14:paraId="3EC3816D" w14:textId="77777777" w:rsidR="00E3425E" w:rsidRDefault="00E3425E" w:rsidP="00E3425E">
      <w:pPr>
        <w:jc w:val="both"/>
        <w:rPr>
          <w:rStyle w:val="nfasisintenso"/>
        </w:rPr>
      </w:pPr>
      <w:r w:rsidRPr="00A60093">
        <w:rPr>
          <w:rStyle w:val="nfasisintenso"/>
        </w:rPr>
        <w:t>3.2.</w:t>
      </w:r>
      <w:r>
        <w:rPr>
          <w:rStyle w:val="nfasisintenso"/>
        </w:rPr>
        <w:t xml:space="preserve">2.3.2 </w:t>
      </w:r>
      <w:r w:rsidRPr="00A60093">
        <w:rPr>
          <w:rStyle w:val="nfasisintenso"/>
        </w:rPr>
        <w:t xml:space="preserve">Requerimiento funcional </w:t>
      </w:r>
      <w:r>
        <w:rPr>
          <w:rStyle w:val="nfasisintenso"/>
        </w:rPr>
        <w:t>3.2</w:t>
      </w:r>
    </w:p>
    <w:p w14:paraId="6D4907B7" w14:textId="77777777" w:rsidR="00E3425E" w:rsidRPr="00A60093" w:rsidRDefault="00E3425E" w:rsidP="00E3425E">
      <w:pPr>
        <w:jc w:val="both"/>
        <w:rPr>
          <w:rFonts w:ascii="Arial" w:hAnsi="Arial" w:cs="Arial"/>
          <w:bCs/>
          <w:sz w:val="24"/>
        </w:rPr>
      </w:pPr>
      <w:r w:rsidRPr="00A60093">
        <w:rPr>
          <w:rFonts w:ascii="Arial" w:hAnsi="Arial" w:cs="Arial"/>
          <w:bCs/>
          <w:sz w:val="24"/>
        </w:rPr>
        <w:t>TITULO: Apartado de datos</w:t>
      </w:r>
    </w:p>
    <w:p w14:paraId="25B9DE82" w14:textId="77777777" w:rsidR="000B0DC6" w:rsidRPr="00E3425E" w:rsidRDefault="00E3425E" w:rsidP="00E3425E">
      <w:pPr>
        <w:jc w:val="both"/>
        <w:rPr>
          <w:rFonts w:ascii="Arial" w:hAnsi="Arial" w:cs="Arial"/>
          <w:b/>
          <w:bCs/>
          <w:i/>
          <w:iCs/>
          <w:color w:val="4F81BD" w:themeColor="accent1"/>
          <w:sz w:val="24"/>
        </w:rPr>
      </w:pPr>
      <w:r w:rsidRPr="00A60093">
        <w:rPr>
          <w:rFonts w:ascii="Arial" w:hAnsi="Arial" w:cs="Arial"/>
          <w:bCs/>
          <w:sz w:val="24"/>
        </w:rPr>
        <w:t>Descripción: El usuario podrá acceder a visualizar su información general en cualquier momento que él desee.</w:t>
      </w:r>
    </w:p>
    <w:p w14:paraId="6699F1C6" w14:textId="07E92FF2" w:rsidR="00330F2E" w:rsidRDefault="00330F2E" w:rsidP="000D5F53">
      <w:pPr>
        <w:pStyle w:val="Ttulo2"/>
        <w:jc w:val="both"/>
      </w:pPr>
      <w:bookmarkStart w:id="32" w:name="_Toc435088283"/>
      <w:r>
        <w:t>3.2.3 Registro de horario</w:t>
      </w:r>
      <w:bookmarkEnd w:id="32"/>
    </w:p>
    <w:p w14:paraId="3ADD1CE2" w14:textId="77777777" w:rsidR="00330F2E" w:rsidRDefault="00330F2E" w:rsidP="000D5F53">
      <w:pPr>
        <w:pStyle w:val="Subttulo"/>
        <w:jc w:val="both"/>
      </w:pPr>
      <w:r>
        <w:t>3.2.3.1</w:t>
      </w:r>
      <w:r w:rsidR="006409A7">
        <w:t xml:space="preserve"> Introducción/propósito de la característica</w:t>
      </w:r>
    </w:p>
    <w:p w14:paraId="4FA9EFC7" w14:textId="77777777" w:rsidR="000B0DC6" w:rsidRPr="000B0DC6" w:rsidRDefault="000B0DC6" w:rsidP="000B0DC6">
      <w:pPr>
        <w:jc w:val="both"/>
        <w:rPr>
          <w:rFonts w:ascii="Arial" w:hAnsi="Arial" w:cs="Arial"/>
          <w:sz w:val="24"/>
          <w:szCs w:val="24"/>
        </w:rPr>
      </w:pPr>
      <w:r w:rsidRPr="000B0DC6">
        <w:rPr>
          <w:rFonts w:ascii="Arial" w:hAnsi="Arial" w:cs="Arial"/>
          <w:sz w:val="24"/>
          <w:szCs w:val="24"/>
        </w:rPr>
        <w:t xml:space="preserve">En esta característica </w:t>
      </w:r>
      <w:r>
        <w:rPr>
          <w:rFonts w:ascii="Arial" w:hAnsi="Arial" w:cs="Arial"/>
          <w:sz w:val="24"/>
          <w:szCs w:val="24"/>
        </w:rPr>
        <w:t xml:space="preserve">el alumno registra su horario que tendrá durante el servicio social, el sistema calculará cuantas horas se llevaran a cabo al mes, permitiendo que el alumno </w:t>
      </w:r>
      <w:r w:rsidR="00321738">
        <w:rPr>
          <w:rFonts w:ascii="Arial" w:hAnsi="Arial" w:cs="Arial"/>
          <w:sz w:val="24"/>
          <w:szCs w:val="24"/>
        </w:rPr>
        <w:t>decida qué tan conveniente es el horario que ofrece la dependencia.</w:t>
      </w:r>
    </w:p>
    <w:p w14:paraId="456091CA" w14:textId="77777777" w:rsidR="00330F2E" w:rsidRDefault="00330F2E" w:rsidP="000D5F53">
      <w:pPr>
        <w:pStyle w:val="Subttulo"/>
        <w:jc w:val="both"/>
      </w:pPr>
      <w:r>
        <w:t>3.2.3.2</w:t>
      </w:r>
      <w:r w:rsidR="006409A7">
        <w:t xml:space="preserve"> Secuencia de estímulo</w:t>
      </w:r>
      <w:r w:rsidR="00321738">
        <w:t>/</w:t>
      </w:r>
      <w:r w:rsidR="006409A7">
        <w:t xml:space="preserve"> respuesta</w:t>
      </w:r>
    </w:p>
    <w:p w14:paraId="24C5CCD3" w14:textId="77777777" w:rsidR="000B0DC6" w:rsidRPr="00A60093" w:rsidRDefault="00A60093" w:rsidP="00A60093">
      <w:pPr>
        <w:pStyle w:val="Prrafodelista"/>
        <w:numPr>
          <w:ilvl w:val="0"/>
          <w:numId w:val="6"/>
        </w:numPr>
        <w:rPr>
          <w:rFonts w:ascii="Arial" w:hAnsi="Arial" w:cs="Arial"/>
          <w:sz w:val="24"/>
          <w:szCs w:val="24"/>
        </w:rPr>
      </w:pPr>
      <w:r w:rsidRPr="00A60093">
        <w:rPr>
          <w:rFonts w:ascii="Arial" w:hAnsi="Arial" w:cs="Arial"/>
          <w:sz w:val="24"/>
          <w:szCs w:val="24"/>
        </w:rPr>
        <w:t>El alumno podrá ver los horarios de las dependencias y modificar el suyo propio al mismo tiempo.</w:t>
      </w:r>
    </w:p>
    <w:p w14:paraId="534F7758" w14:textId="77777777" w:rsidR="00A60093" w:rsidRPr="00A60093" w:rsidRDefault="00A60093" w:rsidP="00A60093">
      <w:pPr>
        <w:pStyle w:val="Prrafodelista"/>
        <w:numPr>
          <w:ilvl w:val="0"/>
          <w:numId w:val="6"/>
        </w:numPr>
        <w:rPr>
          <w:rFonts w:ascii="Arial" w:hAnsi="Arial" w:cs="Arial"/>
          <w:sz w:val="24"/>
          <w:szCs w:val="24"/>
        </w:rPr>
      </w:pPr>
      <w:r w:rsidRPr="00A60093">
        <w:rPr>
          <w:rFonts w:ascii="Arial" w:hAnsi="Arial" w:cs="Arial"/>
          <w:sz w:val="24"/>
          <w:szCs w:val="24"/>
        </w:rPr>
        <w:t>Se mostrará cuantas horas a la semana se llevarán a cabo si se prosigue con el horario predefinido.</w:t>
      </w:r>
    </w:p>
    <w:p w14:paraId="2AA249C1" w14:textId="77777777" w:rsidR="00A60093" w:rsidRPr="00A60093" w:rsidRDefault="00A60093" w:rsidP="00A60093">
      <w:pPr>
        <w:pStyle w:val="Prrafodelista"/>
        <w:numPr>
          <w:ilvl w:val="0"/>
          <w:numId w:val="6"/>
        </w:numPr>
        <w:rPr>
          <w:rFonts w:ascii="Arial" w:hAnsi="Arial" w:cs="Arial"/>
          <w:sz w:val="24"/>
          <w:szCs w:val="24"/>
        </w:rPr>
      </w:pPr>
      <w:r w:rsidRPr="00A60093">
        <w:rPr>
          <w:rFonts w:ascii="Arial" w:hAnsi="Arial" w:cs="Arial"/>
          <w:sz w:val="24"/>
          <w:szCs w:val="24"/>
        </w:rPr>
        <w:lastRenderedPageBreak/>
        <w:t>Se guardará el horario seleccionado.</w:t>
      </w:r>
    </w:p>
    <w:p w14:paraId="2EF44256" w14:textId="77777777" w:rsidR="00330F2E" w:rsidRDefault="00330F2E" w:rsidP="000D5F53">
      <w:pPr>
        <w:pStyle w:val="Subttulo"/>
        <w:jc w:val="both"/>
      </w:pPr>
      <w:r>
        <w:t>3.2.3.3</w:t>
      </w:r>
      <w:r w:rsidR="006409A7">
        <w:t xml:space="preserve"> Requerimientos Funcionales Asociados</w:t>
      </w:r>
    </w:p>
    <w:p w14:paraId="6BA1B32F" w14:textId="77777777" w:rsidR="00E3425E" w:rsidRDefault="00E3425E" w:rsidP="00E3425E">
      <w:pPr>
        <w:jc w:val="both"/>
        <w:rPr>
          <w:rStyle w:val="nfasisintenso"/>
        </w:rPr>
      </w:pPr>
      <w:r w:rsidRPr="00A60093">
        <w:rPr>
          <w:rStyle w:val="nfasisintenso"/>
        </w:rPr>
        <w:t>3.2.</w:t>
      </w:r>
      <w:r>
        <w:rPr>
          <w:rStyle w:val="nfasisintenso"/>
        </w:rPr>
        <w:t>3</w:t>
      </w:r>
      <w:r w:rsidRPr="00A60093">
        <w:rPr>
          <w:rStyle w:val="nfasisintenso"/>
        </w:rPr>
        <w:t>.3.1 Requerimiento funcional 3.1</w:t>
      </w:r>
    </w:p>
    <w:p w14:paraId="3563F907" w14:textId="77777777" w:rsidR="00E3425E" w:rsidRPr="00E3425E" w:rsidRDefault="00E3425E" w:rsidP="00E3425E">
      <w:pPr>
        <w:jc w:val="both"/>
        <w:rPr>
          <w:rFonts w:ascii="Arial" w:hAnsi="Arial" w:cs="Arial"/>
          <w:bCs/>
          <w:sz w:val="24"/>
        </w:rPr>
      </w:pPr>
      <w:r w:rsidRPr="00E3425E">
        <w:rPr>
          <w:rFonts w:ascii="Arial" w:hAnsi="Arial" w:cs="Arial"/>
          <w:bCs/>
          <w:sz w:val="24"/>
        </w:rPr>
        <w:t xml:space="preserve">ID: </w:t>
      </w:r>
      <w:r>
        <w:rPr>
          <w:rFonts w:ascii="Arial" w:hAnsi="Arial" w:cs="Arial"/>
          <w:bCs/>
          <w:sz w:val="24"/>
        </w:rPr>
        <w:t>RF 5</w:t>
      </w:r>
    </w:p>
    <w:p w14:paraId="57554B32" w14:textId="77777777" w:rsidR="00E3425E" w:rsidRPr="00A60093" w:rsidRDefault="00E3425E" w:rsidP="00E3425E">
      <w:pPr>
        <w:jc w:val="both"/>
        <w:rPr>
          <w:rFonts w:ascii="Arial" w:hAnsi="Arial" w:cs="Arial"/>
          <w:bCs/>
          <w:sz w:val="24"/>
        </w:rPr>
      </w:pPr>
      <w:r w:rsidRPr="00A60093">
        <w:rPr>
          <w:rFonts w:ascii="Arial" w:hAnsi="Arial" w:cs="Arial"/>
          <w:bCs/>
          <w:sz w:val="24"/>
        </w:rPr>
        <w:t xml:space="preserve">TITULO: </w:t>
      </w:r>
      <w:r w:rsidR="0052382A">
        <w:rPr>
          <w:rFonts w:ascii="Arial" w:hAnsi="Arial" w:cs="Arial"/>
          <w:bCs/>
          <w:sz w:val="24"/>
        </w:rPr>
        <w:t>Capacidad para ver horarios de múltiples dependencias</w:t>
      </w:r>
    </w:p>
    <w:p w14:paraId="7E32AC34" w14:textId="77777777" w:rsidR="00E3425E" w:rsidRPr="00A60093" w:rsidRDefault="00E3425E" w:rsidP="00E3425E">
      <w:pPr>
        <w:jc w:val="both"/>
        <w:rPr>
          <w:rFonts w:ascii="Arial" w:hAnsi="Arial" w:cs="Arial"/>
          <w:bCs/>
          <w:sz w:val="24"/>
        </w:rPr>
      </w:pPr>
      <w:r w:rsidRPr="00A60093">
        <w:rPr>
          <w:rFonts w:ascii="Arial" w:hAnsi="Arial" w:cs="Arial"/>
          <w:bCs/>
          <w:sz w:val="24"/>
        </w:rPr>
        <w:t xml:space="preserve">Descripción: </w:t>
      </w:r>
      <w:r w:rsidR="0052382A">
        <w:rPr>
          <w:rFonts w:ascii="Arial" w:hAnsi="Arial" w:cs="Arial"/>
          <w:bCs/>
          <w:sz w:val="24"/>
        </w:rPr>
        <w:t>El usuario podrá visualizar los horarios de todas las dependencias donde solicitan a un estudiante del servicio social.</w:t>
      </w:r>
    </w:p>
    <w:p w14:paraId="79054E6F" w14:textId="77777777" w:rsidR="00E3425E" w:rsidRDefault="00E3425E" w:rsidP="00E3425E">
      <w:pPr>
        <w:jc w:val="both"/>
        <w:rPr>
          <w:rStyle w:val="nfasisintenso"/>
        </w:rPr>
      </w:pPr>
      <w:r w:rsidRPr="00A60093">
        <w:rPr>
          <w:rStyle w:val="nfasisintenso"/>
        </w:rPr>
        <w:t>3.2.</w:t>
      </w:r>
      <w:r>
        <w:rPr>
          <w:rStyle w:val="nfasisintenso"/>
        </w:rPr>
        <w:t xml:space="preserve">3.3.2 </w:t>
      </w:r>
      <w:r w:rsidRPr="00A60093">
        <w:rPr>
          <w:rStyle w:val="nfasisintenso"/>
        </w:rPr>
        <w:t xml:space="preserve">Requerimiento funcional </w:t>
      </w:r>
      <w:r>
        <w:rPr>
          <w:rStyle w:val="nfasisintenso"/>
        </w:rPr>
        <w:t>3.2</w:t>
      </w:r>
    </w:p>
    <w:p w14:paraId="5B9EE8CA" w14:textId="77777777" w:rsidR="00E3425E" w:rsidRPr="00A60093" w:rsidRDefault="00E3425E" w:rsidP="00E3425E">
      <w:pPr>
        <w:jc w:val="both"/>
        <w:rPr>
          <w:rFonts w:ascii="Arial" w:hAnsi="Arial" w:cs="Arial"/>
          <w:bCs/>
          <w:sz w:val="24"/>
        </w:rPr>
      </w:pPr>
      <w:r w:rsidRPr="00A60093">
        <w:rPr>
          <w:rFonts w:ascii="Arial" w:hAnsi="Arial" w:cs="Arial"/>
          <w:bCs/>
          <w:sz w:val="24"/>
        </w:rPr>
        <w:t xml:space="preserve">ID: RF </w:t>
      </w:r>
      <w:r>
        <w:rPr>
          <w:rFonts w:ascii="Arial" w:hAnsi="Arial" w:cs="Arial"/>
          <w:bCs/>
          <w:sz w:val="24"/>
        </w:rPr>
        <w:t>6</w:t>
      </w:r>
    </w:p>
    <w:p w14:paraId="7A557FF2" w14:textId="77777777" w:rsidR="00E3425E" w:rsidRPr="00A60093" w:rsidRDefault="00E3425E" w:rsidP="00E3425E">
      <w:pPr>
        <w:jc w:val="both"/>
        <w:rPr>
          <w:rFonts w:ascii="Arial" w:hAnsi="Arial" w:cs="Arial"/>
          <w:bCs/>
          <w:sz w:val="24"/>
        </w:rPr>
      </w:pPr>
      <w:r w:rsidRPr="00A60093">
        <w:rPr>
          <w:rFonts w:ascii="Arial" w:hAnsi="Arial" w:cs="Arial"/>
          <w:bCs/>
          <w:sz w:val="24"/>
        </w:rPr>
        <w:t xml:space="preserve">TITULO: </w:t>
      </w:r>
      <w:r w:rsidR="0052382A">
        <w:rPr>
          <w:rFonts w:ascii="Arial" w:hAnsi="Arial" w:cs="Arial"/>
          <w:bCs/>
          <w:sz w:val="24"/>
        </w:rPr>
        <w:t>Capacidad de modificar horario propio</w:t>
      </w:r>
    </w:p>
    <w:p w14:paraId="3D1A5CB4" w14:textId="49305FF5" w:rsidR="00E3425E" w:rsidRPr="00A60093" w:rsidRDefault="00E3425E" w:rsidP="00E3425E">
      <w:pPr>
        <w:jc w:val="both"/>
        <w:rPr>
          <w:rStyle w:val="nfasisintenso"/>
          <w:rFonts w:ascii="Arial" w:hAnsi="Arial" w:cs="Arial"/>
          <w:sz w:val="24"/>
        </w:rPr>
      </w:pPr>
      <w:r w:rsidRPr="00A60093">
        <w:rPr>
          <w:rFonts w:ascii="Arial" w:hAnsi="Arial" w:cs="Arial"/>
          <w:bCs/>
          <w:sz w:val="24"/>
        </w:rPr>
        <w:t xml:space="preserve">Descripción: </w:t>
      </w:r>
      <w:r w:rsidR="0052382A">
        <w:rPr>
          <w:rFonts w:ascii="Arial" w:hAnsi="Arial" w:cs="Arial"/>
          <w:bCs/>
          <w:sz w:val="24"/>
        </w:rPr>
        <w:t xml:space="preserve">El alumno debe ser capaz de modificar su horario de acuerdo al modelo que más le </w:t>
      </w:r>
      <w:r w:rsidR="00CF0B9C">
        <w:rPr>
          <w:rFonts w:ascii="Arial" w:hAnsi="Arial" w:cs="Arial"/>
          <w:bCs/>
          <w:sz w:val="24"/>
        </w:rPr>
        <w:t>convenga</w:t>
      </w:r>
      <w:r w:rsidR="0052382A">
        <w:rPr>
          <w:rFonts w:ascii="Arial" w:hAnsi="Arial" w:cs="Arial"/>
          <w:bCs/>
          <w:sz w:val="24"/>
        </w:rPr>
        <w:t>.</w:t>
      </w:r>
    </w:p>
    <w:p w14:paraId="37632D8C" w14:textId="77777777" w:rsidR="000B0DC6" w:rsidRPr="000B0DC6" w:rsidRDefault="000B0DC6" w:rsidP="000B0DC6"/>
    <w:p w14:paraId="72D72AA0" w14:textId="77777777" w:rsidR="00330F2E" w:rsidRPr="00330F2E" w:rsidRDefault="00330F2E" w:rsidP="000D5F53">
      <w:pPr>
        <w:jc w:val="both"/>
      </w:pPr>
    </w:p>
    <w:p w14:paraId="438B2300" w14:textId="5C4D6684" w:rsidR="0046583C" w:rsidRPr="00F849F2" w:rsidRDefault="00F849F2" w:rsidP="000D5F53">
      <w:pPr>
        <w:pStyle w:val="Ttulo1"/>
        <w:jc w:val="both"/>
        <w:rPr>
          <w:color w:val="A6A6A6" w:themeColor="background1" w:themeShade="A6"/>
        </w:rPr>
      </w:pPr>
      <w:bookmarkStart w:id="33" w:name="_Toc435088284"/>
      <w:r w:rsidRPr="00F849F2">
        <w:rPr>
          <w:color w:val="A6A6A6" w:themeColor="background1" w:themeShade="A6"/>
        </w:rPr>
        <w:t>//</w:t>
      </w:r>
      <w:r w:rsidR="0046583C" w:rsidRPr="00F849F2">
        <w:rPr>
          <w:color w:val="A6A6A6" w:themeColor="background1" w:themeShade="A6"/>
        </w:rPr>
        <w:t>3.3 Requerimientos de rendimiento</w:t>
      </w:r>
      <w:bookmarkEnd w:id="33"/>
    </w:p>
    <w:p w14:paraId="4BCA9FF9" w14:textId="0700D2A3" w:rsidR="0046583C" w:rsidRPr="00F849F2" w:rsidRDefault="00F849F2" w:rsidP="000D5F53">
      <w:pPr>
        <w:pStyle w:val="Ttulo1"/>
        <w:jc w:val="both"/>
        <w:rPr>
          <w:color w:val="A6A6A6" w:themeColor="background1" w:themeShade="A6"/>
        </w:rPr>
      </w:pPr>
      <w:bookmarkStart w:id="34" w:name="_Toc435088285"/>
      <w:r w:rsidRPr="00F849F2">
        <w:rPr>
          <w:color w:val="A6A6A6" w:themeColor="background1" w:themeShade="A6"/>
        </w:rPr>
        <w:t>//</w:t>
      </w:r>
      <w:r w:rsidR="0046583C" w:rsidRPr="00F849F2">
        <w:rPr>
          <w:color w:val="A6A6A6" w:themeColor="background1" w:themeShade="A6"/>
        </w:rPr>
        <w:t xml:space="preserve">3.4 </w:t>
      </w:r>
      <w:r w:rsidR="008D0CDC" w:rsidRPr="00F849F2">
        <w:rPr>
          <w:color w:val="A6A6A6" w:themeColor="background1" w:themeShade="A6"/>
        </w:rPr>
        <w:t>Restricciones</w:t>
      </w:r>
      <w:r w:rsidR="0046583C" w:rsidRPr="00F849F2">
        <w:rPr>
          <w:color w:val="A6A6A6" w:themeColor="background1" w:themeShade="A6"/>
        </w:rPr>
        <w:t xml:space="preserve"> de diseño</w:t>
      </w:r>
      <w:bookmarkEnd w:id="34"/>
    </w:p>
    <w:p w14:paraId="3767FFA8" w14:textId="1711B1A4" w:rsidR="0046583C" w:rsidRPr="00F849F2" w:rsidRDefault="00F849F2" w:rsidP="000D5F53">
      <w:pPr>
        <w:pStyle w:val="Ttulo1"/>
        <w:jc w:val="both"/>
        <w:rPr>
          <w:color w:val="A6A6A6" w:themeColor="background1" w:themeShade="A6"/>
        </w:rPr>
      </w:pPr>
      <w:bookmarkStart w:id="35" w:name="_Toc435088286"/>
      <w:r w:rsidRPr="00F849F2">
        <w:rPr>
          <w:color w:val="A6A6A6" w:themeColor="background1" w:themeShade="A6"/>
        </w:rPr>
        <w:t>//</w:t>
      </w:r>
      <w:r w:rsidR="0046583C" w:rsidRPr="00F849F2">
        <w:rPr>
          <w:color w:val="A6A6A6" w:themeColor="background1" w:themeShade="A6"/>
        </w:rPr>
        <w:t>3.5</w:t>
      </w:r>
      <w:r w:rsidR="00330F2E" w:rsidRPr="00F849F2">
        <w:rPr>
          <w:color w:val="A6A6A6" w:themeColor="background1" w:themeShade="A6"/>
        </w:rPr>
        <w:t xml:space="preserve"> Atributos del sistema de software</w:t>
      </w:r>
      <w:bookmarkEnd w:id="35"/>
    </w:p>
    <w:p w14:paraId="2BC78E99" w14:textId="77777777" w:rsidR="0046583C" w:rsidRPr="00F849F2" w:rsidRDefault="00F849F2" w:rsidP="000D5F53">
      <w:pPr>
        <w:pStyle w:val="Ttulo1"/>
        <w:jc w:val="both"/>
        <w:rPr>
          <w:color w:val="A6A6A6" w:themeColor="background1" w:themeShade="A6"/>
        </w:rPr>
      </w:pPr>
      <w:bookmarkStart w:id="36" w:name="_Toc435088287"/>
      <w:r w:rsidRPr="00F849F2">
        <w:rPr>
          <w:color w:val="A6A6A6" w:themeColor="background1" w:themeShade="A6"/>
        </w:rPr>
        <w:t>//</w:t>
      </w:r>
      <w:r w:rsidR="0046583C" w:rsidRPr="00F849F2">
        <w:rPr>
          <w:color w:val="A6A6A6" w:themeColor="background1" w:themeShade="A6"/>
        </w:rPr>
        <w:t>3.6</w:t>
      </w:r>
      <w:r w:rsidR="00330F2E" w:rsidRPr="00F849F2">
        <w:rPr>
          <w:color w:val="A6A6A6" w:themeColor="background1" w:themeShade="A6"/>
        </w:rPr>
        <w:t xml:space="preserve"> Otros requerimientos</w:t>
      </w:r>
      <w:bookmarkEnd w:id="36"/>
    </w:p>
    <w:p w14:paraId="21B650C3" w14:textId="77777777" w:rsidR="0046583C" w:rsidRDefault="0046583C" w:rsidP="0046583C"/>
    <w:p w14:paraId="6A44FFC3" w14:textId="77777777" w:rsidR="0046583C" w:rsidRPr="0046583C" w:rsidRDefault="0046583C" w:rsidP="0046583C"/>
    <w:sectPr w:rsidR="0046583C" w:rsidRPr="0046583C" w:rsidSect="00042E55">
      <w:footerReference w:type="default" r:id="rId2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5975F" w14:textId="77777777" w:rsidR="00EC1845" w:rsidRDefault="00EC1845" w:rsidP="00042E55">
      <w:pPr>
        <w:spacing w:after="0" w:line="240" w:lineRule="auto"/>
      </w:pPr>
      <w:r>
        <w:separator/>
      </w:r>
    </w:p>
  </w:endnote>
  <w:endnote w:type="continuationSeparator" w:id="0">
    <w:p w14:paraId="7436BB3C" w14:textId="77777777" w:rsidR="00EC1845" w:rsidRDefault="00EC1845" w:rsidP="00042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6337492"/>
      <w:docPartObj>
        <w:docPartGallery w:val="Page Numbers (Bottom of Page)"/>
        <w:docPartUnique/>
      </w:docPartObj>
    </w:sdtPr>
    <w:sdtEndPr/>
    <w:sdtContent>
      <w:p w14:paraId="1C1C5311" w14:textId="52495591" w:rsidR="006409A7" w:rsidRDefault="006409A7">
        <w:pPr>
          <w:pStyle w:val="Piedepgina"/>
          <w:jc w:val="right"/>
        </w:pPr>
        <w:r>
          <w:fldChar w:fldCharType="begin"/>
        </w:r>
        <w:r>
          <w:instrText>PAGE   \* MERGEFORMAT</w:instrText>
        </w:r>
        <w:r>
          <w:fldChar w:fldCharType="separate"/>
        </w:r>
        <w:r w:rsidR="00810FC8" w:rsidRPr="00810FC8">
          <w:rPr>
            <w:noProof/>
            <w:lang w:val="es-ES"/>
          </w:rPr>
          <w:t>11</w:t>
        </w:r>
        <w:r>
          <w:fldChar w:fldCharType="end"/>
        </w:r>
      </w:p>
    </w:sdtContent>
  </w:sdt>
  <w:p w14:paraId="05AB7125" w14:textId="77777777" w:rsidR="006409A7" w:rsidRDefault="006409A7">
    <w:pPr>
      <w:pStyle w:val="Piedepgina"/>
    </w:pPr>
  </w:p>
  <w:p w14:paraId="1D20543D" w14:textId="77777777" w:rsidR="006409A7" w:rsidRDefault="006409A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4FA1CD" w14:textId="77777777" w:rsidR="00EC1845" w:rsidRDefault="00EC1845" w:rsidP="00042E55">
      <w:pPr>
        <w:spacing w:after="0" w:line="240" w:lineRule="auto"/>
      </w:pPr>
      <w:r>
        <w:separator/>
      </w:r>
    </w:p>
  </w:footnote>
  <w:footnote w:type="continuationSeparator" w:id="0">
    <w:p w14:paraId="6D614D24" w14:textId="77777777" w:rsidR="00EC1845" w:rsidRDefault="00EC1845" w:rsidP="00042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17103"/>
    <w:multiLevelType w:val="hybridMultilevel"/>
    <w:tmpl w:val="5262FFB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2563C8"/>
    <w:multiLevelType w:val="hybridMultilevel"/>
    <w:tmpl w:val="97309B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E9D5315"/>
    <w:multiLevelType w:val="hybridMultilevel"/>
    <w:tmpl w:val="697C2754"/>
    <w:lvl w:ilvl="0" w:tplc="A89E46D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23533F6"/>
    <w:multiLevelType w:val="multilevel"/>
    <w:tmpl w:val="3AF2B2B0"/>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4" w15:restartNumberingAfterBreak="0">
    <w:nsid w:val="21480F34"/>
    <w:multiLevelType w:val="multilevel"/>
    <w:tmpl w:val="928C776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C2C5F5A"/>
    <w:multiLevelType w:val="multilevel"/>
    <w:tmpl w:val="924045D4"/>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6" w15:restartNumberingAfterBreak="0">
    <w:nsid w:val="2C9F0527"/>
    <w:multiLevelType w:val="multilevel"/>
    <w:tmpl w:val="2FEE49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75D17E7"/>
    <w:multiLevelType w:val="hybridMultilevel"/>
    <w:tmpl w:val="2070E04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F321660"/>
    <w:multiLevelType w:val="hybridMultilevel"/>
    <w:tmpl w:val="533C928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11923EA"/>
    <w:multiLevelType w:val="hybridMultilevel"/>
    <w:tmpl w:val="401CC1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A1D5356"/>
    <w:multiLevelType w:val="hybridMultilevel"/>
    <w:tmpl w:val="90CA08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BE1145A"/>
    <w:multiLevelType w:val="multilevel"/>
    <w:tmpl w:val="E932C95E"/>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2" w15:restartNumberingAfterBreak="0">
    <w:nsid w:val="62FC2B13"/>
    <w:multiLevelType w:val="hybridMultilevel"/>
    <w:tmpl w:val="4B161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4BA7269"/>
    <w:multiLevelType w:val="hybridMultilevel"/>
    <w:tmpl w:val="14FC75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00B23B4"/>
    <w:multiLevelType w:val="multilevel"/>
    <w:tmpl w:val="8E56F924"/>
    <w:lvl w:ilvl="0">
      <w:start w:val="1"/>
      <w:numFmt w:val="decimal"/>
      <w:lvlText w:val="%1."/>
      <w:lvlJc w:val="left"/>
      <w:pPr>
        <w:ind w:left="1080" w:hanging="72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74942D0B"/>
    <w:multiLevelType w:val="hybridMultilevel"/>
    <w:tmpl w:val="83387F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E3F02B4"/>
    <w:multiLevelType w:val="hybridMultilevel"/>
    <w:tmpl w:val="F68A978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5"/>
  </w:num>
  <w:num w:numId="2">
    <w:abstractNumId w:val="14"/>
  </w:num>
  <w:num w:numId="3">
    <w:abstractNumId w:val="10"/>
  </w:num>
  <w:num w:numId="4">
    <w:abstractNumId w:val="9"/>
  </w:num>
  <w:num w:numId="5">
    <w:abstractNumId w:val="1"/>
  </w:num>
  <w:num w:numId="6">
    <w:abstractNumId w:val="12"/>
  </w:num>
  <w:num w:numId="7">
    <w:abstractNumId w:val="3"/>
  </w:num>
  <w:num w:numId="8">
    <w:abstractNumId w:val="6"/>
  </w:num>
  <w:num w:numId="9">
    <w:abstractNumId w:val="5"/>
  </w:num>
  <w:num w:numId="10">
    <w:abstractNumId w:val="8"/>
  </w:num>
  <w:num w:numId="11">
    <w:abstractNumId w:val="11"/>
  </w:num>
  <w:num w:numId="12">
    <w:abstractNumId w:val="16"/>
  </w:num>
  <w:num w:numId="13">
    <w:abstractNumId w:val="4"/>
  </w:num>
  <w:num w:numId="14">
    <w:abstractNumId w:val="2"/>
  </w:num>
  <w:num w:numId="15">
    <w:abstractNumId w:val="7"/>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3C5B"/>
    <w:rsid w:val="0000413A"/>
    <w:rsid w:val="00012864"/>
    <w:rsid w:val="00042E55"/>
    <w:rsid w:val="000808C3"/>
    <w:rsid w:val="000B0DC6"/>
    <w:rsid w:val="000D5F53"/>
    <w:rsid w:val="0012506F"/>
    <w:rsid w:val="00136E4F"/>
    <w:rsid w:val="001F2DF8"/>
    <w:rsid w:val="002A255D"/>
    <w:rsid w:val="002F5784"/>
    <w:rsid w:val="0031071E"/>
    <w:rsid w:val="003164E6"/>
    <w:rsid w:val="00321738"/>
    <w:rsid w:val="00330F2E"/>
    <w:rsid w:val="00351DB9"/>
    <w:rsid w:val="00354E46"/>
    <w:rsid w:val="00377329"/>
    <w:rsid w:val="00382DB7"/>
    <w:rsid w:val="003D16B9"/>
    <w:rsid w:val="003D6884"/>
    <w:rsid w:val="003F49CA"/>
    <w:rsid w:val="0046583C"/>
    <w:rsid w:val="0049359C"/>
    <w:rsid w:val="004C3E84"/>
    <w:rsid w:val="004D6A39"/>
    <w:rsid w:val="005112CC"/>
    <w:rsid w:val="0052382A"/>
    <w:rsid w:val="00547F23"/>
    <w:rsid w:val="0060761C"/>
    <w:rsid w:val="00616B81"/>
    <w:rsid w:val="00636DAF"/>
    <w:rsid w:val="006409A7"/>
    <w:rsid w:val="0064361A"/>
    <w:rsid w:val="006B4C8C"/>
    <w:rsid w:val="006D6A5F"/>
    <w:rsid w:val="006E7D70"/>
    <w:rsid w:val="006F53A1"/>
    <w:rsid w:val="00763C5B"/>
    <w:rsid w:val="00782165"/>
    <w:rsid w:val="00802E72"/>
    <w:rsid w:val="00810FC8"/>
    <w:rsid w:val="0083749C"/>
    <w:rsid w:val="0084667E"/>
    <w:rsid w:val="00877A7A"/>
    <w:rsid w:val="008D0CDC"/>
    <w:rsid w:val="00921408"/>
    <w:rsid w:val="00927EDB"/>
    <w:rsid w:val="00934FE7"/>
    <w:rsid w:val="009C6733"/>
    <w:rsid w:val="00A01E75"/>
    <w:rsid w:val="00A05F29"/>
    <w:rsid w:val="00A60093"/>
    <w:rsid w:val="00A85792"/>
    <w:rsid w:val="00A92B10"/>
    <w:rsid w:val="00AA0DD3"/>
    <w:rsid w:val="00B256DD"/>
    <w:rsid w:val="00BD65C5"/>
    <w:rsid w:val="00C04578"/>
    <w:rsid w:val="00C60A0F"/>
    <w:rsid w:val="00CF0B9C"/>
    <w:rsid w:val="00CF2F87"/>
    <w:rsid w:val="00D3584D"/>
    <w:rsid w:val="00E3425E"/>
    <w:rsid w:val="00EA5C1F"/>
    <w:rsid w:val="00EC1845"/>
    <w:rsid w:val="00ED095D"/>
    <w:rsid w:val="00F127F1"/>
    <w:rsid w:val="00F331FE"/>
    <w:rsid w:val="00F70993"/>
    <w:rsid w:val="00F77686"/>
    <w:rsid w:val="00F849F2"/>
    <w:rsid w:val="00FB58D6"/>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A603F"/>
  <w15:docId w15:val="{D7D85878-5C35-4FA0-A5E6-D380F1432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42E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30F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5">
    <w:name w:val="heading 5"/>
    <w:basedOn w:val="Normal"/>
    <w:next w:val="Normal"/>
    <w:link w:val="Ttulo5Car"/>
    <w:uiPriority w:val="9"/>
    <w:semiHidden/>
    <w:unhideWhenUsed/>
    <w:qFormat/>
    <w:rsid w:val="00A92B1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Ttulo1"/>
    <w:next w:val="Normal"/>
    <w:link w:val="TtuloCar"/>
    <w:uiPriority w:val="10"/>
    <w:qFormat/>
    <w:rsid w:val="00763C5B"/>
    <w:pPr>
      <w:pBdr>
        <w:bottom w:val="single" w:sz="8" w:space="4" w:color="4F81BD" w:themeColor="accent1"/>
      </w:pBdr>
      <w:spacing w:after="300" w:line="240" w:lineRule="auto"/>
      <w:contextualSpacing/>
    </w:pPr>
    <w:rPr>
      <w:color w:val="17365D" w:themeColor="text2" w:themeShade="BF"/>
      <w:spacing w:val="5"/>
      <w:kern w:val="28"/>
      <w:sz w:val="52"/>
      <w:szCs w:val="52"/>
    </w:rPr>
  </w:style>
  <w:style w:type="character" w:customStyle="1" w:styleId="TtuloCar">
    <w:name w:val="Título Car"/>
    <w:basedOn w:val="Fuentedeprrafopredeter"/>
    <w:link w:val="Ttulo"/>
    <w:uiPriority w:val="10"/>
    <w:rsid w:val="00877A7A"/>
    <w:rPr>
      <w:rFonts w:asciiTheme="majorHAnsi" w:eastAsiaTheme="majorEastAsia" w:hAnsiTheme="majorHAnsi" w:cstheme="majorBidi"/>
      <w:b/>
      <w:bCs/>
      <w:color w:val="17365D" w:themeColor="text2" w:themeShade="BF"/>
      <w:spacing w:val="5"/>
      <w:kern w:val="28"/>
      <w:sz w:val="52"/>
      <w:szCs w:val="52"/>
    </w:rPr>
  </w:style>
  <w:style w:type="paragraph" w:styleId="Subttulo">
    <w:name w:val="Subtitle"/>
    <w:basedOn w:val="Normal"/>
    <w:next w:val="Normal"/>
    <w:link w:val="SubttuloCar"/>
    <w:uiPriority w:val="11"/>
    <w:qFormat/>
    <w:rsid w:val="00763C5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763C5B"/>
    <w:rPr>
      <w:rFonts w:asciiTheme="majorHAnsi" w:eastAsiaTheme="majorEastAsia" w:hAnsiTheme="majorHAnsi" w:cstheme="majorBidi"/>
      <w:i/>
      <w:iCs/>
      <w:color w:val="4F81BD" w:themeColor="accent1"/>
      <w:spacing w:val="15"/>
      <w:sz w:val="24"/>
      <w:szCs w:val="24"/>
    </w:rPr>
  </w:style>
  <w:style w:type="paragraph" w:styleId="Textodeglobo">
    <w:name w:val="Balloon Text"/>
    <w:basedOn w:val="Normal"/>
    <w:link w:val="TextodegloboCar"/>
    <w:uiPriority w:val="99"/>
    <w:semiHidden/>
    <w:unhideWhenUsed/>
    <w:rsid w:val="00763C5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3C5B"/>
    <w:rPr>
      <w:rFonts w:ascii="Tahoma" w:hAnsi="Tahoma" w:cs="Tahoma"/>
      <w:sz w:val="16"/>
      <w:szCs w:val="16"/>
    </w:rPr>
  </w:style>
  <w:style w:type="paragraph" w:styleId="Sinespaciado">
    <w:name w:val="No Spacing"/>
    <w:link w:val="SinespaciadoCar"/>
    <w:uiPriority w:val="1"/>
    <w:qFormat/>
    <w:rsid w:val="00042E55"/>
    <w:pPr>
      <w:spacing w:after="0" w:line="240" w:lineRule="auto"/>
    </w:pPr>
  </w:style>
  <w:style w:type="character" w:customStyle="1" w:styleId="SinespaciadoCar">
    <w:name w:val="Sin espaciado Car"/>
    <w:basedOn w:val="Fuentedeprrafopredeter"/>
    <w:link w:val="Sinespaciado"/>
    <w:uiPriority w:val="1"/>
    <w:rsid w:val="00042E55"/>
  </w:style>
  <w:style w:type="paragraph" w:styleId="Prrafodelista">
    <w:name w:val="List Paragraph"/>
    <w:basedOn w:val="Normal"/>
    <w:uiPriority w:val="34"/>
    <w:qFormat/>
    <w:rsid w:val="00042E55"/>
    <w:pPr>
      <w:ind w:left="720"/>
      <w:contextualSpacing/>
    </w:pPr>
  </w:style>
  <w:style w:type="paragraph" w:styleId="Encabezado">
    <w:name w:val="header"/>
    <w:basedOn w:val="Normal"/>
    <w:link w:val="EncabezadoCar"/>
    <w:uiPriority w:val="99"/>
    <w:unhideWhenUsed/>
    <w:rsid w:val="00042E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2E55"/>
  </w:style>
  <w:style w:type="paragraph" w:styleId="Piedepgina">
    <w:name w:val="footer"/>
    <w:basedOn w:val="Normal"/>
    <w:link w:val="PiedepginaCar"/>
    <w:uiPriority w:val="99"/>
    <w:unhideWhenUsed/>
    <w:rsid w:val="00042E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2E55"/>
  </w:style>
  <w:style w:type="character" w:customStyle="1" w:styleId="Ttulo1Car">
    <w:name w:val="Título 1 Car"/>
    <w:basedOn w:val="Fuentedeprrafopredeter"/>
    <w:link w:val="Ttulo1"/>
    <w:uiPriority w:val="9"/>
    <w:rsid w:val="00042E55"/>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unhideWhenUsed/>
    <w:qFormat/>
    <w:rsid w:val="00042E55"/>
    <w:pPr>
      <w:outlineLvl w:val="9"/>
    </w:pPr>
  </w:style>
  <w:style w:type="paragraph" w:styleId="TDC2">
    <w:name w:val="toc 2"/>
    <w:basedOn w:val="Normal"/>
    <w:next w:val="Normal"/>
    <w:autoRedefine/>
    <w:uiPriority w:val="39"/>
    <w:unhideWhenUsed/>
    <w:qFormat/>
    <w:rsid w:val="00042E55"/>
    <w:pPr>
      <w:spacing w:after="100"/>
      <w:ind w:left="220"/>
    </w:pPr>
  </w:style>
  <w:style w:type="paragraph" w:styleId="TDC1">
    <w:name w:val="toc 1"/>
    <w:basedOn w:val="Normal"/>
    <w:next w:val="Normal"/>
    <w:autoRedefine/>
    <w:uiPriority w:val="39"/>
    <w:unhideWhenUsed/>
    <w:qFormat/>
    <w:rsid w:val="00382DB7"/>
    <w:pPr>
      <w:tabs>
        <w:tab w:val="left" w:pos="440"/>
        <w:tab w:val="right" w:leader="dot" w:pos="8828"/>
      </w:tabs>
      <w:spacing w:after="100"/>
    </w:pPr>
    <w:rPr>
      <w:noProof/>
    </w:rPr>
  </w:style>
  <w:style w:type="paragraph" w:styleId="TDC3">
    <w:name w:val="toc 3"/>
    <w:basedOn w:val="Normal"/>
    <w:next w:val="Normal"/>
    <w:autoRedefine/>
    <w:uiPriority w:val="39"/>
    <w:unhideWhenUsed/>
    <w:qFormat/>
    <w:rsid w:val="00042E55"/>
    <w:pPr>
      <w:spacing w:after="100"/>
      <w:ind w:left="440"/>
    </w:pPr>
  </w:style>
  <w:style w:type="paragraph" w:styleId="Fecha">
    <w:name w:val="Date"/>
    <w:basedOn w:val="Normal"/>
    <w:next w:val="Normal"/>
    <w:link w:val="FechaCar"/>
    <w:uiPriority w:val="99"/>
    <w:semiHidden/>
    <w:unhideWhenUsed/>
    <w:rsid w:val="00330F2E"/>
  </w:style>
  <w:style w:type="character" w:customStyle="1" w:styleId="FechaCar">
    <w:name w:val="Fecha Car"/>
    <w:basedOn w:val="Fuentedeprrafopredeter"/>
    <w:link w:val="Fecha"/>
    <w:uiPriority w:val="99"/>
    <w:semiHidden/>
    <w:rsid w:val="00330F2E"/>
  </w:style>
  <w:style w:type="character" w:customStyle="1" w:styleId="Ttulo2Car">
    <w:name w:val="Título 2 Car"/>
    <w:basedOn w:val="Fuentedeprrafopredeter"/>
    <w:link w:val="Ttulo2"/>
    <w:uiPriority w:val="9"/>
    <w:rsid w:val="00330F2E"/>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F331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1">
    <w:name w:val="Light Grid Accent 1"/>
    <w:basedOn w:val="Tablanormal"/>
    <w:uiPriority w:val="62"/>
    <w:rsid w:val="00F331F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medio2-nfasis2">
    <w:name w:val="Medium Shading 2 Accent 2"/>
    <w:basedOn w:val="Tablanormal"/>
    <w:uiPriority w:val="64"/>
    <w:rsid w:val="00F331F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2">
    <w:name w:val="Colorful Shading Accent 2"/>
    <w:basedOn w:val="Tablanormal"/>
    <w:uiPriority w:val="71"/>
    <w:rsid w:val="00F331FE"/>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paragraph" w:customStyle="1" w:styleId="Default">
    <w:name w:val="Default"/>
    <w:rsid w:val="0000413A"/>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012864"/>
    <w:pPr>
      <w:spacing w:before="100" w:beforeAutospacing="1" w:after="100" w:afterAutospacing="1" w:line="240" w:lineRule="auto"/>
    </w:pPr>
    <w:rPr>
      <w:rFonts w:ascii="Times New Roman" w:hAnsi="Times New Roman" w:cs="Times New Roman"/>
      <w:sz w:val="24"/>
      <w:szCs w:val="24"/>
    </w:rPr>
  </w:style>
  <w:style w:type="paragraph" w:styleId="Descripcin">
    <w:name w:val="caption"/>
    <w:basedOn w:val="Normal"/>
    <w:next w:val="Normal"/>
    <w:link w:val="DescripcinCar"/>
    <w:uiPriority w:val="35"/>
    <w:unhideWhenUsed/>
    <w:qFormat/>
    <w:rsid w:val="00012864"/>
    <w:pPr>
      <w:spacing w:line="240" w:lineRule="auto"/>
    </w:pPr>
    <w:rPr>
      <w:b/>
      <w:bCs/>
      <w:color w:val="4F81BD" w:themeColor="accent1"/>
      <w:sz w:val="18"/>
      <w:szCs w:val="18"/>
    </w:rPr>
  </w:style>
  <w:style w:type="character" w:styleId="nfasisintenso">
    <w:name w:val="Intense Emphasis"/>
    <w:basedOn w:val="Fuentedeprrafopredeter"/>
    <w:uiPriority w:val="21"/>
    <w:qFormat/>
    <w:rsid w:val="00A60093"/>
    <w:rPr>
      <w:b/>
      <w:bCs/>
      <w:i/>
      <w:iCs/>
      <w:color w:val="4F81BD" w:themeColor="accent1"/>
    </w:rPr>
  </w:style>
  <w:style w:type="character" w:styleId="Refdecomentario">
    <w:name w:val="annotation reference"/>
    <w:basedOn w:val="Fuentedeprrafopredeter"/>
    <w:uiPriority w:val="99"/>
    <w:semiHidden/>
    <w:unhideWhenUsed/>
    <w:rsid w:val="003D6884"/>
    <w:rPr>
      <w:sz w:val="16"/>
      <w:szCs w:val="16"/>
    </w:rPr>
  </w:style>
  <w:style w:type="paragraph" w:styleId="Textocomentario">
    <w:name w:val="annotation text"/>
    <w:basedOn w:val="Normal"/>
    <w:link w:val="TextocomentarioCar"/>
    <w:uiPriority w:val="99"/>
    <w:semiHidden/>
    <w:unhideWhenUsed/>
    <w:rsid w:val="003D688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6884"/>
    <w:rPr>
      <w:sz w:val="20"/>
      <w:szCs w:val="20"/>
    </w:rPr>
  </w:style>
  <w:style w:type="paragraph" w:styleId="Asuntodelcomentario">
    <w:name w:val="annotation subject"/>
    <w:basedOn w:val="Textocomentario"/>
    <w:next w:val="Textocomentario"/>
    <w:link w:val="AsuntodelcomentarioCar"/>
    <w:uiPriority w:val="99"/>
    <w:semiHidden/>
    <w:unhideWhenUsed/>
    <w:rsid w:val="003D6884"/>
    <w:rPr>
      <w:b/>
      <w:bCs/>
    </w:rPr>
  </w:style>
  <w:style w:type="character" w:customStyle="1" w:styleId="AsuntodelcomentarioCar">
    <w:name w:val="Asunto del comentario Car"/>
    <w:basedOn w:val="TextocomentarioCar"/>
    <w:link w:val="Asuntodelcomentario"/>
    <w:uiPriority w:val="99"/>
    <w:semiHidden/>
    <w:rsid w:val="003D6884"/>
    <w:rPr>
      <w:b/>
      <w:bCs/>
      <w:sz w:val="20"/>
      <w:szCs w:val="20"/>
    </w:rPr>
  </w:style>
  <w:style w:type="character" w:styleId="Hipervnculo">
    <w:name w:val="Hyperlink"/>
    <w:basedOn w:val="Fuentedeprrafopredeter"/>
    <w:uiPriority w:val="99"/>
    <w:unhideWhenUsed/>
    <w:rsid w:val="00877A7A"/>
    <w:rPr>
      <w:color w:val="0000FF" w:themeColor="hyperlink"/>
      <w:u w:val="single"/>
    </w:rPr>
  </w:style>
  <w:style w:type="paragraph" w:customStyle="1" w:styleId="Estilo1">
    <w:name w:val="Estilo1"/>
    <w:basedOn w:val="Descripcin"/>
    <w:next w:val="Ttulo5"/>
    <w:link w:val="Estilo1Car"/>
    <w:qFormat/>
    <w:rsid w:val="00A92B10"/>
    <w:rPr>
      <w:sz w:val="24"/>
      <w:szCs w:val="24"/>
    </w:rPr>
  </w:style>
  <w:style w:type="character" w:customStyle="1" w:styleId="DescripcinCar">
    <w:name w:val="Descripción Car"/>
    <w:basedOn w:val="Fuentedeprrafopredeter"/>
    <w:link w:val="Descripcin"/>
    <w:uiPriority w:val="35"/>
    <w:rsid w:val="00A92B10"/>
    <w:rPr>
      <w:b/>
      <w:bCs/>
      <w:color w:val="4F81BD" w:themeColor="accent1"/>
      <w:sz w:val="18"/>
      <w:szCs w:val="18"/>
    </w:rPr>
  </w:style>
  <w:style w:type="character" w:customStyle="1" w:styleId="Estilo1Car">
    <w:name w:val="Estilo1 Car"/>
    <w:basedOn w:val="DescripcinCar"/>
    <w:link w:val="Estilo1"/>
    <w:rsid w:val="00A92B10"/>
    <w:rPr>
      <w:b/>
      <w:bCs/>
      <w:color w:val="4F81BD" w:themeColor="accent1"/>
      <w:sz w:val="24"/>
      <w:szCs w:val="24"/>
    </w:rPr>
  </w:style>
  <w:style w:type="character" w:customStyle="1" w:styleId="Ttulo5Car">
    <w:name w:val="Título 5 Car"/>
    <w:basedOn w:val="Fuentedeprrafopredeter"/>
    <w:link w:val="Ttulo5"/>
    <w:uiPriority w:val="9"/>
    <w:semiHidden/>
    <w:rsid w:val="00A92B10"/>
    <w:rPr>
      <w:rFonts w:asciiTheme="majorHAnsi" w:eastAsiaTheme="majorEastAsia" w:hAnsiTheme="majorHAnsi" w:cstheme="majorBidi"/>
      <w:color w:val="365F91" w:themeColor="accent1" w:themeShade="BF"/>
    </w:rPr>
  </w:style>
  <w:style w:type="paragraph" w:customStyle="1" w:styleId="NormalArial">
    <w:name w:val="Normal Arial"/>
    <w:basedOn w:val="Normal"/>
    <w:link w:val="NormalArialCar"/>
    <w:qFormat/>
    <w:rsid w:val="00351DB9"/>
    <w:pPr>
      <w:jc w:val="both"/>
    </w:pPr>
    <w:rPr>
      <w:rFonts w:ascii="Arial" w:hAnsi="Arial" w:cs="Arial"/>
      <w:b/>
      <w:color w:val="000000" w:themeColor="text1"/>
      <w:sz w:val="24"/>
      <w:szCs w:val="24"/>
    </w:rPr>
  </w:style>
  <w:style w:type="character" w:customStyle="1" w:styleId="NormalArialCar">
    <w:name w:val="Normal Arial Car"/>
    <w:basedOn w:val="Fuentedeprrafopredeter"/>
    <w:link w:val="NormalArial"/>
    <w:rsid w:val="00351DB9"/>
    <w:rPr>
      <w:rFonts w:ascii="Arial" w:hAnsi="Arial" w:cs="Arial"/>
      <w:b/>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777592">
      <w:bodyDiv w:val="1"/>
      <w:marLeft w:val="0"/>
      <w:marRight w:val="0"/>
      <w:marTop w:val="0"/>
      <w:marBottom w:val="0"/>
      <w:divBdr>
        <w:top w:val="none" w:sz="0" w:space="0" w:color="auto"/>
        <w:left w:val="none" w:sz="0" w:space="0" w:color="auto"/>
        <w:bottom w:val="none" w:sz="0" w:space="0" w:color="auto"/>
        <w:right w:val="none" w:sz="0" w:space="0" w:color="auto"/>
      </w:divBdr>
      <w:divsChild>
        <w:div w:id="573440987">
          <w:marLeft w:val="0"/>
          <w:marRight w:val="0"/>
          <w:marTop w:val="0"/>
          <w:marBottom w:val="0"/>
          <w:divBdr>
            <w:top w:val="none" w:sz="0" w:space="0" w:color="auto"/>
            <w:left w:val="none" w:sz="0" w:space="0" w:color="auto"/>
            <w:bottom w:val="none" w:sz="0" w:space="0" w:color="auto"/>
            <w:right w:val="none" w:sz="0" w:space="0" w:color="auto"/>
          </w:divBdr>
        </w:div>
        <w:div w:id="2134713529">
          <w:marLeft w:val="0"/>
          <w:marRight w:val="0"/>
          <w:marTop w:val="0"/>
          <w:marBottom w:val="0"/>
          <w:divBdr>
            <w:top w:val="none" w:sz="0" w:space="0" w:color="auto"/>
            <w:left w:val="none" w:sz="0" w:space="0" w:color="auto"/>
            <w:bottom w:val="none" w:sz="0" w:space="0" w:color="auto"/>
            <w:right w:val="none" w:sz="0" w:space="0" w:color="auto"/>
          </w:divBdr>
        </w:div>
        <w:div w:id="1674604321">
          <w:marLeft w:val="0"/>
          <w:marRight w:val="0"/>
          <w:marTop w:val="0"/>
          <w:marBottom w:val="0"/>
          <w:divBdr>
            <w:top w:val="none" w:sz="0" w:space="0" w:color="auto"/>
            <w:left w:val="none" w:sz="0" w:space="0" w:color="auto"/>
            <w:bottom w:val="none" w:sz="0" w:space="0" w:color="auto"/>
            <w:right w:val="none" w:sz="0" w:space="0" w:color="auto"/>
          </w:divBdr>
        </w:div>
        <w:div w:id="1654867188">
          <w:marLeft w:val="0"/>
          <w:marRight w:val="0"/>
          <w:marTop w:val="0"/>
          <w:marBottom w:val="0"/>
          <w:divBdr>
            <w:top w:val="none" w:sz="0" w:space="0" w:color="auto"/>
            <w:left w:val="none" w:sz="0" w:space="0" w:color="auto"/>
            <w:bottom w:val="none" w:sz="0" w:space="0" w:color="auto"/>
            <w:right w:val="none" w:sz="0" w:space="0" w:color="auto"/>
          </w:divBdr>
        </w:div>
        <w:div w:id="19372088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73E5477E104D6A9D1B22A3D657482B"/>
        <w:category>
          <w:name w:val="General"/>
          <w:gallery w:val="placeholder"/>
        </w:category>
        <w:types>
          <w:type w:val="bbPlcHdr"/>
        </w:types>
        <w:behaviors>
          <w:behavior w:val="content"/>
        </w:behaviors>
        <w:guid w:val="{05029A27-2226-4AEB-915A-184D26E4F670}"/>
      </w:docPartPr>
      <w:docPartBody>
        <w:p w:rsidR="00000000" w:rsidRDefault="00C82E24" w:rsidP="00C82E24">
          <w:pPr>
            <w:pStyle w:val="E673E5477E104D6A9D1B22A3D657482B"/>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5D168396E0AD4411A749722FB159D569"/>
        <w:category>
          <w:name w:val="General"/>
          <w:gallery w:val="placeholder"/>
        </w:category>
        <w:types>
          <w:type w:val="bbPlcHdr"/>
        </w:types>
        <w:behaviors>
          <w:behavior w:val="content"/>
        </w:behaviors>
        <w:guid w:val="{98717355-4ED6-4741-8672-F6581EBD2060}"/>
      </w:docPartPr>
      <w:docPartBody>
        <w:p w:rsidR="00000000" w:rsidRDefault="00C82E24" w:rsidP="00C82E24">
          <w:pPr>
            <w:pStyle w:val="5D168396E0AD4411A749722FB159D569"/>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E24"/>
    <w:rsid w:val="00153A06"/>
    <w:rsid w:val="00C82E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673E5477E104D6A9D1B22A3D657482B">
    <w:name w:val="E673E5477E104D6A9D1B22A3D657482B"/>
    <w:rsid w:val="00C82E24"/>
  </w:style>
  <w:style w:type="paragraph" w:customStyle="1" w:styleId="5D168396E0AD4411A749722FB159D569">
    <w:name w:val="5D168396E0AD4411A749722FB159D569"/>
    <w:rsid w:val="00C82E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2015-11-23T00:00:00</PublishDate>
  <Abstract>Cristian Daniel Mendoza Granados                                       Francisco Javier Miranda Carreño                                       Renato Vargas Gómez</Abstract>
  <CompanyAddress>Requerimientos de Software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1B9676-5333-4EA5-B838-47CEF0010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21</Pages>
  <Words>4022</Words>
  <Characters>22127</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Especificación de Requerimientos de Software</vt:lpstr>
    </vt:vector>
  </TitlesOfParts>
  <Company>Universidad veracruzana</Company>
  <LinksUpToDate>false</LinksUpToDate>
  <CharactersWithSpaces>26097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dc:title>
  <dc:subject>Versión 1</dc:subject>
  <dc:creator>Ingeniería de Software</dc:creator>
  <cp:lastModifiedBy>Cristian Mendoza</cp:lastModifiedBy>
  <cp:revision>25</cp:revision>
  <dcterms:created xsi:type="dcterms:W3CDTF">2015-11-11T18:15:00Z</dcterms:created>
  <dcterms:modified xsi:type="dcterms:W3CDTF">2015-11-24T05:54:00Z</dcterms:modified>
</cp:coreProperties>
</file>